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BD510" w14:textId="77777777" w:rsidR="007B28C1" w:rsidRDefault="007B28C1" w:rsidP="007B28C1">
      <w:pPr>
        <w:rPr>
          <w:rFonts w:ascii="Ailerons" w:hAnsi="Ailerons"/>
          <w:sz w:val="48"/>
          <w:szCs w:val="48"/>
        </w:rPr>
      </w:pPr>
      <w:proofErr w:type="spellStart"/>
      <w:r>
        <w:rPr>
          <w:rFonts w:ascii="Ailerons" w:hAnsi="Ailerons"/>
          <w:sz w:val="48"/>
          <w:szCs w:val="48"/>
        </w:rPr>
        <w:t>BinarX</w:t>
      </w:r>
      <w:proofErr w:type="spellEnd"/>
      <w:r>
        <w:rPr>
          <w:rFonts w:ascii="Ailerons" w:hAnsi="Ailerons"/>
          <w:sz w:val="48"/>
          <w:szCs w:val="48"/>
        </w:rPr>
        <w:t xml:space="preserve"> </w:t>
      </w:r>
    </w:p>
    <w:p w14:paraId="5E2E2353" w14:textId="40F317EA" w:rsidR="00D64F1B" w:rsidRDefault="007B28C1" w:rsidP="007B28C1">
      <w:pPr>
        <w:rPr>
          <w:rFonts w:ascii="Ailerons" w:hAnsi="Ailerons"/>
          <w:sz w:val="48"/>
          <w:szCs w:val="48"/>
        </w:rPr>
      </w:pPr>
      <w:proofErr w:type="spellStart"/>
      <w:r>
        <w:rPr>
          <w:rFonts w:ascii="Ailerons" w:hAnsi="Ailerons"/>
          <w:sz w:val="48"/>
          <w:szCs w:val="48"/>
        </w:rPr>
        <w:t>Satnogs</w:t>
      </w:r>
      <w:proofErr w:type="spellEnd"/>
      <w:r>
        <w:rPr>
          <w:rFonts w:ascii="Ailerons" w:hAnsi="Ailerons"/>
          <w:sz w:val="48"/>
          <w:szCs w:val="48"/>
        </w:rPr>
        <w:t xml:space="preserve"> Ground Station Kit</w:t>
      </w:r>
    </w:p>
    <w:p w14:paraId="36B3B851" w14:textId="434FD525" w:rsidR="007B28C1" w:rsidRDefault="007B28C1" w:rsidP="007B28C1">
      <w:pPr>
        <w:pBdr>
          <w:bottom w:val="single" w:sz="8" w:space="1" w:color="D44B25"/>
        </w:pBdr>
        <w:rPr>
          <w:rFonts w:ascii="Ailerons" w:hAnsi="Ailerons"/>
          <w:sz w:val="48"/>
          <w:szCs w:val="48"/>
        </w:rPr>
      </w:pPr>
      <w:r>
        <w:rPr>
          <w:rFonts w:ascii="Ailerons" w:hAnsi="Ailerons"/>
          <w:sz w:val="48"/>
          <w:szCs w:val="48"/>
        </w:rPr>
        <w:t>High-Gain Antenna Instructions</w:t>
      </w:r>
    </w:p>
    <w:p w14:paraId="0CBF8BD3" w14:textId="77777777" w:rsidR="00AC4720" w:rsidRDefault="00AC4720">
      <w:pPr>
        <w:rPr>
          <w:rFonts w:ascii="Stellar" w:hAnsi="Stellar"/>
        </w:rPr>
      </w:pPr>
    </w:p>
    <w:p w14:paraId="5EB100FA" w14:textId="0444AAC2" w:rsidR="007B28C1" w:rsidRDefault="007B28C1">
      <w:pPr>
        <w:rPr>
          <w:rFonts w:ascii="Stellar" w:hAnsi="Stellar"/>
        </w:rPr>
      </w:pPr>
      <w:r>
        <w:rPr>
          <w:rFonts w:ascii="Stellar" w:hAnsi="Stellar"/>
        </w:rPr>
        <w:t>This guide wal</w:t>
      </w:r>
      <w:r w:rsidR="00AC4720">
        <w:rPr>
          <w:rFonts w:ascii="Stellar" w:hAnsi="Stellar"/>
        </w:rPr>
        <w:t>k</w:t>
      </w:r>
      <w:r>
        <w:rPr>
          <w:rFonts w:ascii="Stellar" w:hAnsi="Stellar"/>
        </w:rPr>
        <w:t xml:space="preserve">s students through </w:t>
      </w:r>
      <w:r w:rsidR="00AC4720">
        <w:rPr>
          <w:rFonts w:ascii="Stellar" w:hAnsi="Stellar"/>
        </w:rPr>
        <w:t>assembling their high-gain antennae, enabling them to listen to the entire radio spectrum and communicate with satellites in Low Earth Orbit (LEO).</w:t>
      </w:r>
    </w:p>
    <w:p w14:paraId="0B472D00" w14:textId="77777777" w:rsidR="00AC4720" w:rsidRDefault="00AC4720">
      <w:pPr>
        <w:rPr>
          <w:rFonts w:ascii="Stellar" w:hAnsi="Stellar"/>
        </w:rPr>
      </w:pPr>
    </w:p>
    <w:p w14:paraId="4D2CC1B0" w14:textId="287C7A6B" w:rsidR="00AC4720" w:rsidRDefault="00AC4720">
      <w:pPr>
        <w:rPr>
          <w:rFonts w:ascii="Stellar" w:hAnsi="Stellar"/>
        </w:rPr>
      </w:pPr>
      <w:r>
        <w:rPr>
          <w:rFonts w:ascii="Stellar" w:hAnsi="Stellar"/>
        </w:rPr>
        <w:t>The aim is to have the students assemble and test the antenna themselves, but support may be required for 3D</w:t>
      </w:r>
      <w:del w:id="0" w:author="Rayaan Atif (Student)" w:date="2025-01-30T13:30:00Z" w16du:dateUtc="2025-01-30T05:30:00Z">
        <w:r w:rsidDel="00706BEB">
          <w:rPr>
            <w:rFonts w:ascii="Stellar" w:hAnsi="Stellar"/>
          </w:rPr>
          <w:delText>-</w:delText>
        </w:r>
      </w:del>
      <w:ins w:id="1" w:author="Rayaan Atif (Student)" w:date="2025-01-30T13:30:00Z" w16du:dateUtc="2025-01-30T05:30:00Z">
        <w:r w:rsidR="00706BEB">
          <w:rPr>
            <w:rFonts w:ascii="Stellar" w:hAnsi="Stellar"/>
          </w:rPr>
          <w:t xml:space="preserve"> </w:t>
        </w:r>
      </w:ins>
      <w:r>
        <w:rPr>
          <w:rFonts w:ascii="Stellar" w:hAnsi="Stellar"/>
        </w:rPr>
        <w:t>printing and sawing.</w:t>
      </w:r>
    </w:p>
    <w:p w14:paraId="6D5B29E5" w14:textId="77777777" w:rsidR="00AC4720" w:rsidRPr="00AC4720" w:rsidRDefault="00AC4720">
      <w:pPr>
        <w:rPr>
          <w:rFonts w:ascii="Stellar" w:hAnsi="Stellar"/>
        </w:rPr>
      </w:pPr>
    </w:p>
    <w:tbl>
      <w:tblPr>
        <w:tblStyle w:val="PlainTable2"/>
        <w:tblW w:w="5206" w:type="pct"/>
        <w:tblLayout w:type="fixed"/>
        <w:tblLook w:val="04A0" w:firstRow="1" w:lastRow="0" w:firstColumn="1" w:lastColumn="0" w:noHBand="0" w:noVBand="1"/>
      </w:tblPr>
      <w:tblGrid>
        <w:gridCol w:w="2629"/>
        <w:gridCol w:w="2255"/>
        <w:gridCol w:w="2257"/>
        <w:gridCol w:w="2257"/>
      </w:tblGrid>
      <w:tr w:rsidR="00AC4720" w:rsidRPr="00AC4720" w14:paraId="5923FB9E" w14:textId="77777777" w:rsidTr="00AC4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50766543" w14:textId="77777777" w:rsidR="00AC4720" w:rsidRPr="00AC4720" w:rsidRDefault="00AC4720" w:rsidP="00AC4720">
            <w:pPr>
              <w:spacing w:before="240" w:after="200" w:line="276" w:lineRule="auto"/>
              <w:rPr>
                <w:rFonts w:ascii="Stellar" w:eastAsia="Times New Roman" w:hAnsi="Stellar" w:cs="Arial"/>
                <w:caps/>
                <w:color w:val="5673B8"/>
                <w:kern w:val="0"/>
                <w:sz w:val="22"/>
                <w:szCs w:val="22"/>
                <w:lang w:val="en-US" w:eastAsia="ja-JP"/>
                <w14:ligatures w14:val="none"/>
              </w:rPr>
            </w:pPr>
            <w:r w:rsidRPr="00AC4720">
              <w:rPr>
                <w:rFonts w:ascii="Stellar" w:eastAsia="Times New Roman" w:hAnsi="Stellar" w:cs="Arial"/>
                <w:caps/>
                <w:color w:val="5673B8"/>
                <w:kern w:val="0"/>
                <w:sz w:val="22"/>
                <w:szCs w:val="22"/>
                <w:lang w:val="en-US" w:eastAsia="ja-JP"/>
                <w14:ligatures w14:val="none"/>
              </w:rPr>
              <w:t xml:space="preserve">MISSION PHASE </w:t>
            </w:r>
          </w:p>
        </w:tc>
        <w:tc>
          <w:tcPr>
            <w:tcW w:w="2214" w:type="dxa"/>
          </w:tcPr>
          <w:p w14:paraId="6917A343" w14:textId="77777777" w:rsidR="00AC4720" w:rsidRPr="00AC4720" w:rsidRDefault="00AC4720" w:rsidP="00AC4720">
            <w:pPr>
              <w:spacing w:before="240" w:after="200" w:line="276" w:lineRule="auto"/>
              <w:cnfStyle w:val="100000000000" w:firstRow="1" w:lastRow="0" w:firstColumn="0" w:lastColumn="0" w:oddVBand="0" w:evenVBand="0" w:oddHBand="0" w:evenHBand="0" w:firstRowFirstColumn="0" w:firstRowLastColumn="0" w:lastRowFirstColumn="0" w:lastRowLastColumn="0"/>
              <w:rPr>
                <w:rFonts w:ascii="Stellar" w:eastAsia="Times New Roman" w:hAnsi="Stellar" w:cs="Arial"/>
                <w:caps/>
                <w:color w:val="5673B8"/>
                <w:kern w:val="0"/>
                <w:sz w:val="22"/>
                <w:szCs w:val="22"/>
                <w:lang w:val="en-US" w:eastAsia="ja-JP"/>
                <w14:ligatures w14:val="none"/>
              </w:rPr>
            </w:pPr>
            <w:r w:rsidRPr="00AC4720">
              <w:rPr>
                <w:rFonts w:ascii="Stellar" w:eastAsia="Times New Roman" w:hAnsi="Stellar" w:cs="Arial"/>
                <w:caps/>
                <w:color w:val="5673B8"/>
                <w:kern w:val="0"/>
                <w:sz w:val="22"/>
                <w:szCs w:val="22"/>
                <w:lang w:val="en-US" w:eastAsia="ja-JP"/>
                <w14:ligatures w14:val="none"/>
              </w:rPr>
              <w:t xml:space="preserve">SKILL AREA </w:t>
            </w:r>
          </w:p>
        </w:tc>
        <w:tc>
          <w:tcPr>
            <w:tcW w:w="2216" w:type="dxa"/>
          </w:tcPr>
          <w:p w14:paraId="4ADF3F12" w14:textId="77777777" w:rsidR="00AC4720" w:rsidRPr="00AC4720" w:rsidRDefault="00AC4720" w:rsidP="00AC4720">
            <w:pPr>
              <w:spacing w:before="240" w:after="200" w:line="276" w:lineRule="auto"/>
              <w:cnfStyle w:val="100000000000" w:firstRow="1" w:lastRow="0" w:firstColumn="0" w:lastColumn="0" w:oddVBand="0" w:evenVBand="0" w:oddHBand="0" w:evenHBand="0" w:firstRowFirstColumn="0" w:firstRowLastColumn="0" w:lastRowFirstColumn="0" w:lastRowLastColumn="0"/>
              <w:rPr>
                <w:rFonts w:ascii="Stellar" w:eastAsia="Times New Roman" w:hAnsi="Stellar" w:cs="Arial"/>
                <w:caps/>
                <w:color w:val="5673B8"/>
                <w:kern w:val="0"/>
                <w:sz w:val="22"/>
                <w:szCs w:val="22"/>
                <w:lang w:val="en-US" w:eastAsia="ja-JP"/>
                <w14:ligatures w14:val="none"/>
              </w:rPr>
            </w:pPr>
            <w:r w:rsidRPr="00AC4720">
              <w:rPr>
                <w:rFonts w:ascii="Stellar" w:eastAsia="Times New Roman" w:hAnsi="Stellar" w:cs="Arial"/>
                <w:caps/>
                <w:color w:val="5673B8"/>
                <w:kern w:val="0"/>
                <w:sz w:val="22"/>
                <w:szCs w:val="22"/>
                <w:lang w:val="en-US" w:eastAsia="ja-JP"/>
                <w14:ligatures w14:val="none"/>
              </w:rPr>
              <w:t xml:space="preserve">AUDIENCE </w:t>
            </w:r>
          </w:p>
        </w:tc>
        <w:tc>
          <w:tcPr>
            <w:tcW w:w="2216" w:type="dxa"/>
          </w:tcPr>
          <w:p w14:paraId="7183676F" w14:textId="77777777" w:rsidR="00AC4720" w:rsidRPr="00AC4720" w:rsidRDefault="00AC4720" w:rsidP="00AC4720">
            <w:pPr>
              <w:spacing w:before="240" w:after="200" w:line="276" w:lineRule="auto"/>
              <w:cnfStyle w:val="100000000000" w:firstRow="1" w:lastRow="0" w:firstColumn="0" w:lastColumn="0" w:oddVBand="0" w:evenVBand="0" w:oddHBand="0" w:evenHBand="0" w:firstRowFirstColumn="0" w:firstRowLastColumn="0" w:lastRowFirstColumn="0" w:lastRowLastColumn="0"/>
              <w:rPr>
                <w:rFonts w:ascii="Stellar" w:eastAsia="Times New Roman" w:hAnsi="Stellar" w:cs="Arial"/>
                <w:caps/>
                <w:color w:val="5673B8"/>
                <w:kern w:val="0"/>
                <w:sz w:val="22"/>
                <w:szCs w:val="22"/>
                <w:lang w:val="en-US" w:eastAsia="ja-JP"/>
                <w14:ligatures w14:val="none"/>
              </w:rPr>
            </w:pPr>
            <w:r w:rsidRPr="00AC4720">
              <w:rPr>
                <w:rFonts w:ascii="Stellar" w:eastAsia="Times New Roman" w:hAnsi="Stellar" w:cs="Arial"/>
                <w:caps/>
                <w:color w:val="5673B8"/>
                <w:kern w:val="0"/>
                <w:sz w:val="22"/>
                <w:szCs w:val="22"/>
                <w:lang w:val="en-US" w:eastAsia="ja-JP"/>
                <w14:ligatures w14:val="none"/>
              </w:rPr>
              <w:t>LAST UPDATED</w:t>
            </w:r>
          </w:p>
        </w:tc>
      </w:tr>
      <w:tr w:rsidR="00AC4720" w:rsidRPr="00AC4720" w14:paraId="3EF52859" w14:textId="77777777" w:rsidTr="00AC4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5478C49F" w14:textId="7B726624" w:rsidR="00AC4720" w:rsidRPr="00AC4720" w:rsidRDefault="00AC4720" w:rsidP="00AC4720">
            <w:pPr>
              <w:spacing w:after="200" w:line="276" w:lineRule="auto"/>
              <w:rPr>
                <w:rFonts w:ascii="Stellar" w:eastAsia="Times New Roman" w:hAnsi="Stellar" w:cs="Arial"/>
                <w:kern w:val="0"/>
                <w:sz w:val="22"/>
                <w:szCs w:val="22"/>
                <w:lang w:val="en-US" w:eastAsia="ja-JP"/>
                <w14:ligatures w14:val="none"/>
              </w:rPr>
            </w:pPr>
            <w:r w:rsidRPr="00AC4720">
              <w:rPr>
                <w:rFonts w:ascii="Stellar" w:eastAsia="Times New Roman" w:hAnsi="Stellar" w:cs="Arial"/>
                <w:kern w:val="0"/>
                <w:sz w:val="22"/>
                <w:szCs w:val="22"/>
                <w:lang w:val="en-US" w:eastAsia="ja-JP"/>
                <w14:ligatures w14:val="none"/>
              </w:rPr>
              <w:t xml:space="preserve">Phase </w:t>
            </w:r>
          </w:p>
        </w:tc>
        <w:tc>
          <w:tcPr>
            <w:tcW w:w="2214" w:type="dxa"/>
          </w:tcPr>
          <w:p w14:paraId="381BFB01" w14:textId="6EC57C7E" w:rsidR="00AC4720" w:rsidRPr="00AC4720" w:rsidRDefault="00AC4720" w:rsidP="00AC4720">
            <w:pPr>
              <w:spacing w:after="200" w:line="276" w:lineRule="auto"/>
              <w:cnfStyle w:val="000000100000" w:firstRow="0" w:lastRow="0" w:firstColumn="0" w:lastColumn="0" w:oddVBand="0" w:evenVBand="0" w:oddHBand="1" w:evenHBand="0" w:firstRowFirstColumn="0" w:firstRowLastColumn="0" w:lastRowFirstColumn="0" w:lastRowLastColumn="0"/>
              <w:rPr>
                <w:rFonts w:ascii="Stellar" w:eastAsia="Times New Roman" w:hAnsi="Stellar" w:cs="Arial"/>
                <w:kern w:val="0"/>
                <w:sz w:val="22"/>
                <w:szCs w:val="22"/>
                <w:lang w:val="en-US" w:eastAsia="ja-JP"/>
                <w14:ligatures w14:val="none"/>
              </w:rPr>
            </w:pPr>
          </w:p>
        </w:tc>
        <w:tc>
          <w:tcPr>
            <w:tcW w:w="2216" w:type="dxa"/>
          </w:tcPr>
          <w:p w14:paraId="247916C7" w14:textId="77777777" w:rsidR="00AC4720" w:rsidRPr="00AC4720" w:rsidRDefault="00AC4720" w:rsidP="00AC4720">
            <w:pPr>
              <w:spacing w:after="200" w:line="276" w:lineRule="auto"/>
              <w:cnfStyle w:val="000000100000" w:firstRow="0" w:lastRow="0" w:firstColumn="0" w:lastColumn="0" w:oddVBand="0" w:evenVBand="0" w:oddHBand="1" w:evenHBand="0" w:firstRowFirstColumn="0" w:firstRowLastColumn="0" w:lastRowFirstColumn="0" w:lastRowLastColumn="0"/>
              <w:rPr>
                <w:rFonts w:ascii="Stellar" w:eastAsia="Times New Roman" w:hAnsi="Stellar" w:cs="Arial"/>
                <w:kern w:val="0"/>
                <w:sz w:val="22"/>
                <w:szCs w:val="22"/>
                <w:lang w:val="en-US" w:eastAsia="ja-JP"/>
                <w14:ligatures w14:val="none"/>
              </w:rPr>
            </w:pPr>
            <w:r w:rsidRPr="00AC4720">
              <w:rPr>
                <w:rFonts w:ascii="Stellar" w:eastAsia="Times New Roman" w:hAnsi="Stellar" w:cs="Arial"/>
                <w:kern w:val="0"/>
                <w:sz w:val="22"/>
                <w:szCs w:val="22"/>
                <w:lang w:val="en-US" w:eastAsia="ja-JP"/>
                <w14:ligatures w14:val="none"/>
              </w:rPr>
              <w:t xml:space="preserve">School Years 7-10 </w:t>
            </w:r>
          </w:p>
        </w:tc>
        <w:tc>
          <w:tcPr>
            <w:tcW w:w="2216" w:type="dxa"/>
          </w:tcPr>
          <w:p w14:paraId="546B99B9" w14:textId="58C6F4A5" w:rsidR="00AC4720" w:rsidRPr="00AC4720" w:rsidRDefault="00AC4720" w:rsidP="00AC4720">
            <w:pPr>
              <w:spacing w:after="200" w:line="276" w:lineRule="auto"/>
              <w:cnfStyle w:val="000000100000" w:firstRow="0" w:lastRow="0" w:firstColumn="0" w:lastColumn="0" w:oddVBand="0" w:evenVBand="0" w:oddHBand="1" w:evenHBand="0" w:firstRowFirstColumn="0" w:firstRowLastColumn="0" w:lastRowFirstColumn="0" w:lastRowLastColumn="0"/>
              <w:rPr>
                <w:rFonts w:ascii="Stellar" w:eastAsia="Times New Roman" w:hAnsi="Stellar" w:cs="Arial"/>
                <w:kern w:val="0"/>
                <w:sz w:val="22"/>
                <w:szCs w:val="22"/>
                <w:lang w:val="en-US" w:eastAsia="ja-JP"/>
                <w14:ligatures w14:val="none"/>
              </w:rPr>
            </w:pPr>
            <w:r>
              <w:rPr>
                <w:rFonts w:ascii="Stellar" w:eastAsia="Times New Roman" w:hAnsi="Stellar" w:cs="Arial"/>
                <w:kern w:val="0"/>
                <w:sz w:val="22"/>
                <w:szCs w:val="22"/>
                <w:lang w:val="en-US" w:eastAsia="ja-JP"/>
                <w14:ligatures w14:val="none"/>
              </w:rPr>
              <w:t>03</w:t>
            </w:r>
            <w:r w:rsidRPr="00AC4720">
              <w:rPr>
                <w:rFonts w:ascii="Stellar" w:eastAsia="Times New Roman" w:hAnsi="Stellar" w:cs="Arial"/>
                <w:kern w:val="0"/>
                <w:sz w:val="22"/>
                <w:szCs w:val="22"/>
                <w:lang w:val="en-US" w:eastAsia="ja-JP"/>
                <w14:ligatures w14:val="none"/>
              </w:rPr>
              <w:t>/1</w:t>
            </w:r>
            <w:r>
              <w:rPr>
                <w:rFonts w:ascii="Stellar" w:eastAsia="Times New Roman" w:hAnsi="Stellar" w:cs="Arial"/>
                <w:kern w:val="0"/>
                <w:sz w:val="22"/>
                <w:szCs w:val="22"/>
                <w:lang w:val="en-US" w:eastAsia="ja-JP"/>
                <w14:ligatures w14:val="none"/>
              </w:rPr>
              <w:t>2</w:t>
            </w:r>
            <w:r w:rsidRPr="00AC4720">
              <w:rPr>
                <w:rFonts w:ascii="Stellar" w:eastAsia="Times New Roman" w:hAnsi="Stellar" w:cs="Arial"/>
                <w:kern w:val="0"/>
                <w:sz w:val="22"/>
                <w:szCs w:val="22"/>
                <w:lang w:val="en-US" w:eastAsia="ja-JP"/>
                <w14:ligatures w14:val="none"/>
              </w:rPr>
              <w:t xml:space="preserve">/2024 </w:t>
            </w:r>
          </w:p>
        </w:tc>
      </w:tr>
    </w:tbl>
    <w:p w14:paraId="40B2034E" w14:textId="77777777" w:rsidR="00AC4720" w:rsidRDefault="00AC4720">
      <w:pPr>
        <w:rPr>
          <w:rFonts w:ascii="Stellar" w:hAnsi="Stellar"/>
        </w:rPr>
      </w:pPr>
    </w:p>
    <w:p w14:paraId="241BCE1E" w14:textId="77777777" w:rsidR="00AC4720" w:rsidRPr="00F45C91" w:rsidRDefault="00AC4720" w:rsidP="00AC4720">
      <w:pPr>
        <w:rPr>
          <w:rFonts w:ascii="Stellar" w:hAnsi="Stellar"/>
          <w:b/>
          <w:bCs/>
          <w:color w:val="FF0000"/>
        </w:rPr>
      </w:pPr>
      <w:r w:rsidRPr="00F45C91">
        <w:rPr>
          <w:rFonts w:ascii="Stellar" w:hAnsi="Stellar"/>
          <w:b/>
          <w:bCs/>
          <w:color w:val="FF0000"/>
        </w:rPr>
        <w:t xml:space="preserve">WARNINGS: </w:t>
      </w:r>
    </w:p>
    <w:p w14:paraId="6B6B55F5" w14:textId="77777777" w:rsidR="00B669B3" w:rsidRDefault="00B669B3" w:rsidP="00B669B3">
      <w:pPr>
        <w:spacing w:after="160" w:line="278" w:lineRule="auto"/>
        <w:rPr>
          <w:rFonts w:ascii="Stellar" w:hAnsi="Stellar"/>
          <w:color w:val="FF0000"/>
        </w:rPr>
      </w:pPr>
    </w:p>
    <w:p w14:paraId="39901E65" w14:textId="5A7F0BA7" w:rsidR="00DA6B58" w:rsidRDefault="00DA6B58" w:rsidP="00B669B3">
      <w:pPr>
        <w:spacing w:after="160" w:line="278" w:lineRule="auto"/>
        <w:rPr>
          <w:rFonts w:ascii="Stellar" w:hAnsi="Stellar"/>
          <w:color w:val="FF0000"/>
        </w:rPr>
      </w:pPr>
      <w:r>
        <w:rPr>
          <w:rFonts w:ascii="Stellar" w:hAnsi="Stellar"/>
          <w:color w:val="FF0000"/>
        </w:rPr>
        <w:t>Wear a mask and other appropriate protective equipment (safety glasses etc.) when cutting, drilling or sanding any materials, as they can emit small particles that may irritate your lungs, or eyes.</w:t>
      </w:r>
    </w:p>
    <w:p w14:paraId="153D7C61" w14:textId="2F73A20F" w:rsidR="00B669B3" w:rsidRDefault="00B669B3" w:rsidP="00B669B3">
      <w:pPr>
        <w:spacing w:after="160" w:line="278" w:lineRule="auto"/>
        <w:rPr>
          <w:rFonts w:ascii="Stellar" w:hAnsi="Stellar"/>
          <w:color w:val="FF0000"/>
        </w:rPr>
      </w:pPr>
      <w:r w:rsidRPr="00B669B3">
        <w:rPr>
          <w:rFonts w:ascii="Stellar" w:hAnsi="Stellar"/>
          <w:color w:val="FF0000"/>
        </w:rPr>
        <w:t>Sharp objects like razor blades, utility knives, or even the edges of the measuring tape can cause injury. Be very careful handling any sharp objects and the edges of the tape measure.</w:t>
      </w:r>
    </w:p>
    <w:p w14:paraId="38C70004" w14:textId="455869DA" w:rsidR="00550DE4" w:rsidRPr="00B669B3" w:rsidRDefault="00550DE4" w:rsidP="00B669B3">
      <w:pPr>
        <w:spacing w:after="160" w:line="278" w:lineRule="auto"/>
        <w:rPr>
          <w:rFonts w:ascii="Stellar" w:hAnsi="Stellar"/>
        </w:rPr>
      </w:pPr>
      <w:r>
        <w:rPr>
          <w:rFonts w:ascii="Stellar" w:hAnsi="Stellar"/>
          <w:color w:val="FF0000"/>
        </w:rPr>
        <w:t xml:space="preserve">Soldering irons become </w:t>
      </w:r>
      <w:r>
        <w:rPr>
          <w:rFonts w:ascii="Stellar" w:hAnsi="Stellar"/>
          <w:color w:val="FF0000"/>
          <w:u w:val="single"/>
        </w:rPr>
        <w:t>VERY</w:t>
      </w:r>
      <w:r>
        <w:rPr>
          <w:rFonts w:ascii="Stellar" w:hAnsi="Stellar"/>
          <w:b/>
          <w:bCs/>
          <w:color w:val="FF0000"/>
        </w:rPr>
        <w:t xml:space="preserve"> </w:t>
      </w:r>
      <w:r>
        <w:rPr>
          <w:rFonts w:ascii="Stellar" w:hAnsi="Stellar"/>
          <w:color w:val="FF0000"/>
        </w:rPr>
        <w:t>hot when turned on. Be careful not to touch the iron when it is on or cooling down. Solder also releases fumes when melted, even with lead-free solder. Make sure to use a fume extractor or wear appropriate protective equipment before attempting soldering.</w:t>
      </w:r>
    </w:p>
    <w:p w14:paraId="43D6EE61" w14:textId="02084117" w:rsidR="00030EC2" w:rsidRPr="00030EC2" w:rsidDel="00FD11AE" w:rsidRDefault="00030EC2" w:rsidP="00030EC2">
      <w:pPr>
        <w:spacing w:after="160" w:line="278" w:lineRule="auto"/>
        <w:rPr>
          <w:del w:id="2" w:author="Rayaan Atif (Student)" w:date="2025-02-13T16:20:00Z" w16du:dateUtc="2025-02-13T08:20:00Z"/>
          <w:rFonts w:ascii="Stellar" w:hAnsi="Stellar"/>
        </w:rPr>
      </w:pPr>
      <w:r w:rsidRPr="00030EC2">
        <w:rPr>
          <w:rFonts w:ascii="Stellar" w:hAnsi="Stellar"/>
          <w:color w:val="FF0000"/>
        </w:rPr>
        <w:t>Incorrectly connecting and disconnecting radio connectors may damage or break the connectors. Note that the instructions on how to correctly connect the radio connectors for this step and any following connections are written on Page</w:t>
      </w:r>
      <w:ins w:id="3" w:author="Rayaan Atif (Student)" w:date="2025-02-13T16:20:00Z" w16du:dateUtc="2025-02-13T08:20:00Z">
        <w:r w:rsidR="00FD11AE">
          <w:rPr>
            <w:rFonts w:ascii="Stellar" w:hAnsi="Stellar"/>
            <w:color w:val="FF0000"/>
          </w:rPr>
          <w:t>s 12-13</w:t>
        </w:r>
      </w:ins>
      <w:r w:rsidRPr="00030EC2">
        <w:rPr>
          <w:rFonts w:ascii="Stellar" w:hAnsi="Stellar"/>
          <w:color w:val="FF0000"/>
        </w:rPr>
        <w:t xml:space="preserve"> </w:t>
      </w:r>
      <w:del w:id="4" w:author="Rayaan Atif (Student)" w:date="2025-02-13T16:20:00Z" w16du:dateUtc="2025-02-13T08:20:00Z">
        <w:r w:rsidRPr="00030EC2" w:rsidDel="00FD11AE">
          <w:rPr>
            <w:rFonts w:ascii="Stellar" w:hAnsi="Stellar"/>
            <w:color w:val="FF0000"/>
          </w:rPr>
          <w:delText>[INSERT PAGE NUMBER HERE].</w:delText>
        </w:r>
      </w:del>
    </w:p>
    <w:p w14:paraId="369F9B76" w14:textId="77777777" w:rsidR="00AC4720" w:rsidRDefault="00AC4720" w:rsidP="00FD11AE">
      <w:pPr>
        <w:spacing w:after="160" w:line="278" w:lineRule="auto"/>
        <w:rPr>
          <w:rFonts w:ascii="Stellar" w:hAnsi="Stellar"/>
        </w:rPr>
        <w:pPrChange w:id="5" w:author="Rayaan Atif (Student)" w:date="2025-02-13T16:20:00Z" w16du:dateUtc="2025-02-13T08:20:00Z">
          <w:pPr/>
        </w:pPrChange>
      </w:pPr>
    </w:p>
    <w:p w14:paraId="1479F506" w14:textId="0B84531D" w:rsidR="00AC4720" w:rsidRDefault="00AC4720">
      <w:pPr>
        <w:rPr>
          <w:rFonts w:ascii="Stellar" w:hAnsi="Stellar"/>
          <w:b/>
          <w:bCs/>
          <w:u w:val="single"/>
        </w:rPr>
      </w:pPr>
      <w:r>
        <w:rPr>
          <w:rFonts w:ascii="Stellar" w:hAnsi="Stellar"/>
          <w:b/>
          <w:bCs/>
          <w:u w:val="single"/>
        </w:rPr>
        <w:t>Setup Instructions</w:t>
      </w:r>
    </w:p>
    <w:p w14:paraId="1FF979DC" w14:textId="77777777" w:rsidR="00AC4720" w:rsidRDefault="00AC4720">
      <w:pPr>
        <w:rPr>
          <w:rFonts w:ascii="Stellar" w:hAnsi="Stellar"/>
          <w:b/>
          <w:bCs/>
          <w:u w:val="single"/>
        </w:rPr>
      </w:pPr>
    </w:p>
    <w:p w14:paraId="564F4C6D" w14:textId="501F3820" w:rsidR="00AC4720" w:rsidRDefault="00AC4720">
      <w:pPr>
        <w:rPr>
          <w:rFonts w:ascii="Stellar" w:hAnsi="Stellar"/>
          <w:b/>
          <w:bCs/>
        </w:rPr>
      </w:pPr>
      <w:r>
        <w:rPr>
          <w:rFonts w:ascii="Stellar" w:hAnsi="Stellar"/>
          <w:b/>
          <w:bCs/>
        </w:rPr>
        <w:t>Parts Required:</w:t>
      </w:r>
    </w:p>
    <w:p w14:paraId="6EFA888E" w14:textId="631C32EB" w:rsidR="00AC4720" w:rsidRDefault="00A42CDF" w:rsidP="00AC4720">
      <w:pPr>
        <w:pStyle w:val="ListParagraph"/>
        <w:numPr>
          <w:ilvl w:val="0"/>
          <w:numId w:val="1"/>
        </w:numPr>
        <w:spacing w:after="160" w:line="278" w:lineRule="auto"/>
        <w:rPr>
          <w:rFonts w:ascii="Stellar" w:hAnsi="Stellar"/>
        </w:rPr>
      </w:pPr>
      <w:r>
        <w:rPr>
          <w:rFonts w:ascii="Stellar" w:hAnsi="Stellar"/>
        </w:rPr>
        <w:t>UHF Female Crimp Connector</w:t>
      </w:r>
    </w:p>
    <w:p w14:paraId="1245E871" w14:textId="050D2E7A" w:rsidR="00D70131" w:rsidRDefault="00D70131" w:rsidP="00AC4720">
      <w:pPr>
        <w:pStyle w:val="ListParagraph"/>
        <w:numPr>
          <w:ilvl w:val="0"/>
          <w:numId w:val="1"/>
        </w:numPr>
        <w:spacing w:after="160" w:line="278" w:lineRule="auto"/>
        <w:rPr>
          <w:rFonts w:ascii="Stellar" w:hAnsi="Stellar"/>
        </w:rPr>
      </w:pPr>
      <w:r>
        <w:rPr>
          <w:rFonts w:ascii="Stellar" w:hAnsi="Stellar"/>
        </w:rPr>
        <w:t>RG58 Coaxial Cable (0.25m)</w:t>
      </w:r>
    </w:p>
    <w:p w14:paraId="11B5FF87" w14:textId="5F30C9B7" w:rsidR="00D70131" w:rsidRDefault="00D70131" w:rsidP="00AC4720">
      <w:pPr>
        <w:pStyle w:val="ListParagraph"/>
        <w:numPr>
          <w:ilvl w:val="0"/>
          <w:numId w:val="1"/>
        </w:numPr>
        <w:spacing w:after="160" w:line="278" w:lineRule="auto"/>
        <w:rPr>
          <w:rFonts w:ascii="Stellar" w:hAnsi="Stellar"/>
        </w:rPr>
      </w:pPr>
      <w:r>
        <w:rPr>
          <w:rFonts w:ascii="Stellar" w:hAnsi="Stellar"/>
        </w:rPr>
        <w:t>5m Tape Measure (19mm Blade)</w:t>
      </w:r>
    </w:p>
    <w:p w14:paraId="01AECD17" w14:textId="2ED8D8FA" w:rsidR="00963EBB" w:rsidRDefault="00963EBB" w:rsidP="00AC4720">
      <w:pPr>
        <w:pStyle w:val="ListParagraph"/>
        <w:numPr>
          <w:ilvl w:val="0"/>
          <w:numId w:val="1"/>
        </w:numPr>
        <w:spacing w:after="160" w:line="278" w:lineRule="auto"/>
        <w:rPr>
          <w:rFonts w:ascii="Stellar" w:hAnsi="Stellar"/>
        </w:rPr>
      </w:pPr>
      <w:r>
        <w:rPr>
          <w:rFonts w:ascii="Stellar" w:hAnsi="Stellar"/>
        </w:rPr>
        <w:t>PVC Pipe (27mm Outer Diameter x 0.5m)</w:t>
      </w:r>
    </w:p>
    <w:p w14:paraId="7E6EED31" w14:textId="4B621D8B" w:rsidR="00DA1F92" w:rsidRDefault="00DA1F92" w:rsidP="00AC4720">
      <w:pPr>
        <w:pStyle w:val="ListParagraph"/>
        <w:numPr>
          <w:ilvl w:val="0"/>
          <w:numId w:val="1"/>
        </w:numPr>
        <w:spacing w:after="160" w:line="278" w:lineRule="auto"/>
        <w:rPr>
          <w:rFonts w:ascii="Stellar" w:hAnsi="Stellar"/>
        </w:rPr>
      </w:pPr>
      <w:r>
        <w:rPr>
          <w:rFonts w:ascii="Stellar" w:hAnsi="Stellar"/>
        </w:rPr>
        <w:t>Insulating Tape / Electrical Tape</w:t>
      </w:r>
    </w:p>
    <w:p w14:paraId="7C4DDDB6" w14:textId="28615374" w:rsidR="00557C94" w:rsidRDefault="00557C94" w:rsidP="00557C94">
      <w:pPr>
        <w:pStyle w:val="ListParagraph"/>
        <w:numPr>
          <w:ilvl w:val="0"/>
          <w:numId w:val="1"/>
        </w:numPr>
        <w:spacing w:after="160" w:line="278" w:lineRule="auto"/>
        <w:rPr>
          <w:rFonts w:ascii="Stellar" w:hAnsi="Stellar"/>
        </w:rPr>
      </w:pPr>
      <w:r>
        <w:rPr>
          <w:rFonts w:ascii="Stellar" w:hAnsi="Stellar"/>
        </w:rPr>
        <w:t>3D Printed Grip or Handle</w:t>
      </w:r>
    </w:p>
    <w:p w14:paraId="420BA383" w14:textId="03E63B1A" w:rsidR="00557C94" w:rsidRDefault="00557C94" w:rsidP="00557C94">
      <w:pPr>
        <w:pStyle w:val="ListParagraph"/>
        <w:numPr>
          <w:ilvl w:val="0"/>
          <w:numId w:val="1"/>
        </w:numPr>
        <w:spacing w:after="160" w:line="278" w:lineRule="auto"/>
        <w:rPr>
          <w:ins w:id="6" w:author="Rayaan Atif (Student)" w:date="2025-01-30T11:19:00Z" w16du:dateUtc="2025-01-30T03:19:00Z"/>
          <w:rFonts w:ascii="Stellar" w:hAnsi="Stellar"/>
        </w:rPr>
      </w:pPr>
      <w:r>
        <w:rPr>
          <w:rFonts w:ascii="Stellar" w:hAnsi="Stellar"/>
        </w:rPr>
        <w:t>3D Printed Element Brackets and Cap</w:t>
      </w:r>
    </w:p>
    <w:p w14:paraId="22F8A24C" w14:textId="19EAACAB" w:rsidR="00B940C4" w:rsidRDefault="00B940C4" w:rsidP="00557C94">
      <w:pPr>
        <w:pStyle w:val="ListParagraph"/>
        <w:numPr>
          <w:ilvl w:val="0"/>
          <w:numId w:val="1"/>
        </w:numPr>
        <w:spacing w:after="160" w:line="278" w:lineRule="auto"/>
        <w:rPr>
          <w:rFonts w:ascii="Stellar" w:hAnsi="Stellar"/>
        </w:rPr>
      </w:pPr>
      <w:ins w:id="7" w:author="Rayaan Atif (Student)" w:date="2025-01-30T11:19:00Z" w16du:dateUtc="2025-01-30T03:19:00Z">
        <w:r>
          <w:rPr>
            <w:rFonts w:ascii="Stellar" w:hAnsi="Stellar"/>
          </w:rPr>
          <w:t>3D Printed Phone Clamp</w:t>
        </w:r>
      </w:ins>
    </w:p>
    <w:p w14:paraId="59D1F04E" w14:textId="37DB8847" w:rsidR="001604A2" w:rsidRDefault="001604A2" w:rsidP="00557C94">
      <w:pPr>
        <w:pStyle w:val="ListParagraph"/>
        <w:numPr>
          <w:ilvl w:val="0"/>
          <w:numId w:val="1"/>
        </w:numPr>
        <w:spacing w:after="160" w:line="278" w:lineRule="auto"/>
        <w:rPr>
          <w:rFonts w:ascii="Stellar" w:hAnsi="Stellar"/>
        </w:rPr>
      </w:pPr>
      <w:r>
        <w:rPr>
          <w:rFonts w:ascii="Stellar" w:hAnsi="Stellar"/>
        </w:rPr>
        <w:t>Coaxial Cable Crimp Tool</w:t>
      </w:r>
    </w:p>
    <w:p w14:paraId="0EF3CB7E" w14:textId="3398BC80" w:rsidR="002A717B" w:rsidRDefault="002A717B" w:rsidP="00557C94">
      <w:pPr>
        <w:pStyle w:val="ListParagraph"/>
        <w:numPr>
          <w:ilvl w:val="0"/>
          <w:numId w:val="1"/>
        </w:numPr>
        <w:spacing w:after="160" w:line="278" w:lineRule="auto"/>
        <w:rPr>
          <w:rFonts w:ascii="Stellar" w:hAnsi="Stellar"/>
        </w:rPr>
      </w:pPr>
      <w:r>
        <w:rPr>
          <w:rFonts w:ascii="Stellar" w:hAnsi="Stellar"/>
        </w:rPr>
        <w:t>Sandpaper</w:t>
      </w:r>
    </w:p>
    <w:p w14:paraId="202A27A9" w14:textId="1257C2F9" w:rsidR="002A717B" w:rsidRDefault="002A717B" w:rsidP="002A717B">
      <w:pPr>
        <w:pStyle w:val="ListParagraph"/>
        <w:numPr>
          <w:ilvl w:val="0"/>
          <w:numId w:val="1"/>
        </w:numPr>
        <w:spacing w:after="160" w:line="278" w:lineRule="auto"/>
        <w:rPr>
          <w:rFonts w:ascii="Stellar" w:hAnsi="Stellar"/>
        </w:rPr>
      </w:pPr>
      <w:r>
        <w:rPr>
          <w:rFonts w:ascii="Stellar" w:hAnsi="Stellar"/>
        </w:rPr>
        <w:t>Soldering Iron and Lead-Free Solder</w:t>
      </w:r>
    </w:p>
    <w:p w14:paraId="4FE8F160" w14:textId="1F8C1463" w:rsidR="00D15AF3" w:rsidRDefault="00D15AF3" w:rsidP="002A717B">
      <w:pPr>
        <w:pStyle w:val="ListParagraph"/>
        <w:numPr>
          <w:ilvl w:val="0"/>
          <w:numId w:val="1"/>
        </w:numPr>
        <w:spacing w:after="160" w:line="278" w:lineRule="auto"/>
        <w:rPr>
          <w:rFonts w:ascii="Stellar" w:hAnsi="Stellar"/>
        </w:rPr>
      </w:pPr>
      <w:r>
        <w:rPr>
          <w:rFonts w:ascii="Stellar" w:hAnsi="Stellar"/>
        </w:rPr>
        <w:lastRenderedPageBreak/>
        <w:t>2x M4*16 Screws</w:t>
      </w:r>
    </w:p>
    <w:p w14:paraId="376328E2" w14:textId="08EB78DB" w:rsidR="00D15AF3" w:rsidRPr="002A717B" w:rsidRDefault="00D15AF3" w:rsidP="002A717B">
      <w:pPr>
        <w:pStyle w:val="ListParagraph"/>
        <w:numPr>
          <w:ilvl w:val="0"/>
          <w:numId w:val="1"/>
        </w:numPr>
        <w:spacing w:after="160" w:line="278" w:lineRule="auto"/>
        <w:rPr>
          <w:rFonts w:ascii="Stellar" w:hAnsi="Stellar"/>
        </w:rPr>
      </w:pPr>
      <w:r>
        <w:rPr>
          <w:rFonts w:ascii="Stellar" w:hAnsi="Stellar"/>
        </w:rPr>
        <w:t>2x M4*20 Screws</w:t>
      </w:r>
    </w:p>
    <w:p w14:paraId="7917EC50" w14:textId="0E404BAF" w:rsidR="00934A2F" w:rsidRDefault="00945DDA" w:rsidP="00934A2F">
      <w:pPr>
        <w:spacing w:after="160" w:line="278" w:lineRule="auto"/>
        <w:rPr>
          <w:ins w:id="8" w:author="Rayaan Atif (Student)" w:date="2025-01-30T13:23:00Z" w16du:dateUtc="2025-01-30T05:23:00Z"/>
          <w:rFonts w:ascii="Stellar" w:hAnsi="Stellar"/>
        </w:rPr>
      </w:pPr>
      <w:ins w:id="9" w:author="Rayaan Atif (Student)" w:date="2025-01-30T13:21:00Z" w16du:dateUtc="2025-01-30T05:21:00Z">
        <w:r>
          <w:rPr>
            <w:rFonts w:ascii="Stellar" w:hAnsi="Stellar"/>
          </w:rPr>
          <w:t>Note: If 3</w:t>
        </w:r>
      </w:ins>
      <w:ins w:id="10" w:author="Rayaan Atif (Student)" w:date="2025-01-30T13:22:00Z" w16du:dateUtc="2025-01-30T05:22:00Z">
        <w:r>
          <w:rPr>
            <w:rFonts w:ascii="Stellar" w:hAnsi="Stellar"/>
          </w:rPr>
          <w:t>D printed pieces are too tight, sand the inside rings down until they fit and do not move around the pipe easily. If they are too loose, you may want to try add</w:t>
        </w:r>
      </w:ins>
      <w:ins w:id="11" w:author="Rayaan Atif (Student)" w:date="2025-01-30T13:23:00Z" w16du:dateUtc="2025-01-30T05:23:00Z">
        <w:r>
          <w:rPr>
            <w:rFonts w:ascii="Stellar" w:hAnsi="Stellar"/>
          </w:rPr>
          <w:t>ing</w:t>
        </w:r>
      </w:ins>
      <w:ins w:id="12" w:author="Rayaan Atif (Student)" w:date="2025-01-30T13:22:00Z" w16du:dateUtc="2025-01-30T05:22:00Z">
        <w:r>
          <w:rPr>
            <w:rFonts w:ascii="Stellar" w:hAnsi="Stellar"/>
          </w:rPr>
          <w:t xml:space="preserve"> s</w:t>
        </w:r>
      </w:ins>
      <w:ins w:id="13" w:author="Rayaan Atif (Student)" w:date="2025-01-30T13:23:00Z" w16du:dateUtc="2025-01-30T05:23:00Z">
        <w:r>
          <w:rPr>
            <w:rFonts w:ascii="Stellar" w:hAnsi="Stellar"/>
          </w:rPr>
          <w:t xml:space="preserve">ome electrical tape </w:t>
        </w:r>
      </w:ins>
      <w:ins w:id="14" w:author="Rayaan Atif (Student)" w:date="2025-01-30T13:24:00Z" w16du:dateUtc="2025-01-30T05:24:00Z">
        <w:r>
          <w:rPr>
            <w:rFonts w:ascii="Stellar" w:hAnsi="Stellar"/>
          </w:rPr>
          <w:t>to</w:t>
        </w:r>
      </w:ins>
      <w:ins w:id="15" w:author="Rayaan Atif (Student)" w:date="2025-01-30T13:23:00Z" w16du:dateUtc="2025-01-30T05:23:00Z">
        <w:r>
          <w:rPr>
            <w:rFonts w:ascii="Stellar" w:hAnsi="Stellar"/>
          </w:rPr>
          <w:t xml:space="preserve"> the pipe before sliding the bracket into place.</w:t>
        </w:r>
      </w:ins>
    </w:p>
    <w:p w14:paraId="311DF286" w14:textId="4513A665" w:rsidR="00945DDA" w:rsidRDefault="00945DDA" w:rsidP="00934A2F">
      <w:pPr>
        <w:spacing w:after="160" w:line="278" w:lineRule="auto"/>
        <w:rPr>
          <w:ins w:id="16" w:author="Rayaan Atif (Student)" w:date="2025-01-30T13:21:00Z" w16du:dateUtc="2025-01-30T05:21:00Z"/>
          <w:rFonts w:ascii="Stellar" w:hAnsi="Stellar"/>
        </w:rPr>
      </w:pPr>
      <w:ins w:id="17" w:author="Rayaan Atif (Student)" w:date="2025-01-30T13:23:00Z" w16du:dateUtc="2025-01-30T05:23:00Z">
        <w:r>
          <w:rPr>
            <w:rFonts w:ascii="Stellar" w:hAnsi="Stellar"/>
          </w:rPr>
          <w:t>If the Nut does not screw onto the phone clamp easily, try</w:t>
        </w:r>
      </w:ins>
      <w:ins w:id="18" w:author="Rayaan Atif (Student)" w:date="2025-01-30T13:24:00Z" w16du:dateUtc="2025-01-30T05:24:00Z">
        <w:r>
          <w:rPr>
            <w:rFonts w:ascii="Stellar" w:hAnsi="Stellar"/>
          </w:rPr>
          <w:t xml:space="preserve"> to</w:t>
        </w:r>
      </w:ins>
      <w:ins w:id="19" w:author="Rayaan Atif (Student)" w:date="2025-01-30T13:23:00Z" w16du:dateUtc="2025-01-30T05:23:00Z">
        <w:r>
          <w:rPr>
            <w:rFonts w:ascii="Stellar" w:hAnsi="Stellar"/>
          </w:rPr>
          <w:t xml:space="preserve"> scale it up by 5-10% in the 3D printing slicer and try </w:t>
        </w:r>
      </w:ins>
      <w:ins w:id="20" w:author="Rayaan Atif (Student)" w:date="2025-01-30T13:24:00Z" w16du:dateUtc="2025-01-30T05:24:00Z">
        <w:r>
          <w:rPr>
            <w:rFonts w:ascii="Stellar" w:hAnsi="Stellar"/>
          </w:rPr>
          <w:t>to print it again.</w:t>
        </w:r>
      </w:ins>
    </w:p>
    <w:p w14:paraId="4D2760E9" w14:textId="77777777" w:rsidR="00945DDA" w:rsidRDefault="00945DDA" w:rsidP="00934A2F">
      <w:pPr>
        <w:spacing w:after="160" w:line="278" w:lineRule="auto"/>
        <w:rPr>
          <w:rFonts w:ascii="Stellar" w:hAnsi="Stellar"/>
        </w:rPr>
      </w:pPr>
    </w:p>
    <w:p w14:paraId="59559933" w14:textId="4BE1FF2D" w:rsidR="00934A2F" w:rsidRDefault="00934A2F" w:rsidP="00934A2F">
      <w:pPr>
        <w:spacing w:after="160" w:line="278" w:lineRule="auto"/>
        <w:rPr>
          <w:rFonts w:ascii="Stellar" w:hAnsi="Stellar"/>
        </w:rPr>
      </w:pPr>
      <w:r>
        <w:rPr>
          <w:rFonts w:ascii="Stellar" w:hAnsi="Stellar"/>
        </w:rPr>
        <w:t>Step-by-Step Setup – Please have students do this themselves, with a potential exemption in sawing materials or soldering to steel (this can be quite tricky!)</w:t>
      </w:r>
    </w:p>
    <w:p w14:paraId="071AA1C3" w14:textId="2EF5DAE1" w:rsidR="00934A2F" w:rsidRPr="00DA6B58" w:rsidRDefault="00C75E85" w:rsidP="00934A2F">
      <w:pPr>
        <w:pStyle w:val="ListParagraph"/>
        <w:numPr>
          <w:ilvl w:val="0"/>
          <w:numId w:val="2"/>
        </w:numPr>
        <w:spacing w:after="160" w:line="278" w:lineRule="auto"/>
        <w:rPr>
          <w:rFonts w:ascii="Stellar" w:hAnsi="Stellar"/>
        </w:rPr>
      </w:pPr>
      <w:r>
        <w:rPr>
          <w:rFonts w:ascii="Stellar" w:hAnsi="Stellar"/>
          <w:b/>
          <w:bCs/>
        </w:rPr>
        <w:t xml:space="preserve">Cutting </w:t>
      </w:r>
      <w:r w:rsidR="001F49FC">
        <w:rPr>
          <w:rFonts w:ascii="Stellar" w:hAnsi="Stellar"/>
          <w:b/>
          <w:bCs/>
        </w:rPr>
        <w:t xml:space="preserve">Drilling </w:t>
      </w:r>
      <w:r>
        <w:rPr>
          <w:rFonts w:ascii="Stellar" w:hAnsi="Stellar"/>
          <w:b/>
          <w:bCs/>
        </w:rPr>
        <w:t>the PVC Pipe</w:t>
      </w:r>
    </w:p>
    <w:p w14:paraId="338CA6A1" w14:textId="5DCB9A4F" w:rsidR="00DA6B58" w:rsidRPr="00DA6B58" w:rsidRDefault="00DA6B58" w:rsidP="00DA6B58">
      <w:pPr>
        <w:pStyle w:val="ListParagraph"/>
        <w:numPr>
          <w:ilvl w:val="1"/>
          <w:numId w:val="2"/>
        </w:numPr>
        <w:spacing w:after="160" w:line="278" w:lineRule="auto"/>
        <w:rPr>
          <w:rFonts w:ascii="Stellar" w:hAnsi="Stellar"/>
          <w:color w:val="FF0000"/>
        </w:rPr>
      </w:pPr>
      <w:r w:rsidRPr="00DA6B58">
        <w:rPr>
          <w:rFonts w:ascii="Stellar" w:hAnsi="Stellar"/>
          <w:color w:val="FF0000"/>
        </w:rPr>
        <w:t>Warning</w:t>
      </w:r>
      <w:r>
        <w:rPr>
          <w:rFonts w:ascii="Stellar" w:hAnsi="Stellar"/>
          <w:color w:val="FF0000"/>
        </w:rPr>
        <w:t>: Wear a mask and other appropriate protective equipment (safety glasses etc.) when cutting, drilling or sanding PVC pipe, as it can emit small particles that may irritate your lungs or eyes.</w:t>
      </w:r>
    </w:p>
    <w:p w14:paraId="377C7D17" w14:textId="111BA40C" w:rsidR="00934A2F" w:rsidRDefault="00934A2F" w:rsidP="00934A2F">
      <w:pPr>
        <w:pStyle w:val="ListParagraph"/>
        <w:numPr>
          <w:ilvl w:val="1"/>
          <w:numId w:val="2"/>
        </w:numPr>
        <w:spacing w:after="160" w:line="278" w:lineRule="auto"/>
        <w:rPr>
          <w:rFonts w:ascii="Stellar" w:hAnsi="Stellar"/>
        </w:rPr>
      </w:pPr>
      <w:r>
        <w:rPr>
          <w:rFonts w:ascii="Stellar" w:hAnsi="Stellar"/>
        </w:rPr>
        <w:t>Before you can begin assembling the antenna, you will need to get all the parts to build one. You can ask your teacher for some help sawing the PVC Pipe into the right size if it isn’t already.</w:t>
      </w:r>
    </w:p>
    <w:p w14:paraId="33534A14" w14:textId="351D3B0B" w:rsidR="00F5409E" w:rsidRDefault="00DA6B58" w:rsidP="00F5409E">
      <w:pPr>
        <w:pStyle w:val="ListParagraph"/>
        <w:numPr>
          <w:ilvl w:val="1"/>
          <w:numId w:val="2"/>
        </w:numPr>
        <w:spacing w:after="160" w:line="278" w:lineRule="auto"/>
        <w:rPr>
          <w:ins w:id="21" w:author="Rayaan Atif (Student)" w:date="2025-01-30T13:05:00Z" w16du:dateUtc="2025-01-30T05:05:00Z"/>
          <w:rFonts w:ascii="Stellar" w:hAnsi="Stellar"/>
        </w:rPr>
      </w:pPr>
      <w:r>
        <w:rPr>
          <w:rFonts w:ascii="Stellar" w:hAnsi="Stellar"/>
        </w:rPr>
        <w:t>Mark the PVC pipe r</w:t>
      </w:r>
      <w:r w:rsidR="001F49FC">
        <w:rPr>
          <w:rFonts w:ascii="Stellar" w:hAnsi="Stellar"/>
        </w:rPr>
        <w:t>oughly 20.5cm from the one edge</w:t>
      </w:r>
      <w:r>
        <w:rPr>
          <w:rFonts w:ascii="Stellar" w:hAnsi="Stellar"/>
        </w:rPr>
        <w:t>.</w:t>
      </w:r>
      <w:r w:rsidR="00F5409E">
        <w:rPr>
          <w:rFonts w:ascii="Stellar" w:hAnsi="Stellar"/>
        </w:rPr>
        <w:t xml:space="preserve"> Then mark the PVC pipe again, 70mm from the same edge, but on the opposite side</w:t>
      </w:r>
      <w:ins w:id="22" w:author="Rayaan Atif (Student)" w:date="2025-01-30T13:06:00Z" w16du:dateUtc="2025-01-30T05:06:00Z">
        <w:r w:rsidR="005C7C1E">
          <w:rPr>
            <w:rFonts w:ascii="Stellar" w:hAnsi="Stellar"/>
          </w:rPr>
          <w:t>, as shown from the side in the image below.</w:t>
        </w:r>
      </w:ins>
      <w:del w:id="23" w:author="Rayaan Atif (Student)" w:date="2025-01-30T13:06:00Z" w16du:dateUtc="2025-01-30T05:06:00Z">
        <w:r w:rsidR="00F5409E" w:rsidDel="005C7C1E">
          <w:rPr>
            <w:rFonts w:ascii="Stellar" w:hAnsi="Stellar"/>
          </w:rPr>
          <w:delText>.</w:delText>
        </w:r>
      </w:del>
    </w:p>
    <w:p w14:paraId="3B93AFC2" w14:textId="77777777" w:rsidR="004A19C2" w:rsidRDefault="004A19C2">
      <w:pPr>
        <w:pStyle w:val="ListParagraph"/>
        <w:spacing w:after="160" w:line="278" w:lineRule="auto"/>
        <w:ind w:left="1800"/>
        <w:rPr>
          <w:ins w:id="24" w:author="Rayaan Atif (Student)" w:date="2025-01-30T12:50:00Z" w16du:dateUtc="2025-01-30T04:50:00Z"/>
          <w:rFonts w:ascii="Stellar" w:hAnsi="Stellar"/>
        </w:rPr>
        <w:pPrChange w:id="25" w:author="Rayaan Atif (Student)" w:date="2025-01-30T13:05:00Z" w16du:dateUtc="2025-01-30T05:05:00Z">
          <w:pPr>
            <w:pStyle w:val="ListParagraph"/>
            <w:numPr>
              <w:ilvl w:val="1"/>
              <w:numId w:val="2"/>
            </w:numPr>
            <w:spacing w:after="160" w:line="278" w:lineRule="auto"/>
            <w:ind w:left="1800" w:hanging="360"/>
          </w:pPr>
        </w:pPrChange>
      </w:pPr>
    </w:p>
    <w:p w14:paraId="50258A01" w14:textId="1C777DF8" w:rsidR="004A19C2" w:rsidRPr="00F5409E" w:rsidRDefault="004A19C2">
      <w:pPr>
        <w:pStyle w:val="ListParagraph"/>
        <w:spacing w:after="160" w:line="278" w:lineRule="auto"/>
        <w:ind w:left="1800"/>
        <w:rPr>
          <w:rFonts w:ascii="Stellar" w:hAnsi="Stellar"/>
        </w:rPr>
        <w:pPrChange w:id="26" w:author="Rayaan Atif (Student)" w:date="2025-01-30T12:50:00Z" w16du:dateUtc="2025-01-30T04:50:00Z">
          <w:pPr>
            <w:pStyle w:val="ListParagraph"/>
            <w:numPr>
              <w:ilvl w:val="1"/>
              <w:numId w:val="2"/>
            </w:numPr>
            <w:spacing w:after="160" w:line="278" w:lineRule="auto"/>
            <w:ind w:left="1800" w:hanging="360"/>
          </w:pPr>
        </w:pPrChange>
      </w:pPr>
      <w:ins w:id="27" w:author="Rayaan Atif (Student)" w:date="2025-01-30T13:03:00Z" w16du:dateUtc="2025-01-30T05:03:00Z">
        <w:r>
          <w:rPr>
            <w:rFonts w:ascii="Stellar" w:hAnsi="Stellar"/>
            <w:noProof/>
          </w:rPr>
          <w:drawing>
            <wp:inline distT="0" distB="0" distL="0" distR="0" wp14:anchorId="2F285269" wp14:editId="285DCB95">
              <wp:extent cx="4501627" cy="1110796"/>
              <wp:effectExtent l="38100" t="38100" r="32385" b="32385"/>
              <wp:docPr id="158596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578" name="Picture 6"/>
                      <pic:cNvPicPr/>
                    </pic:nvPicPr>
                    <pic:blipFill rotWithShape="1">
                      <a:blip r:embed="rId8" cstate="print">
                        <a:extLst>
                          <a:ext uri="{28A0092B-C50C-407E-A947-70E740481C1C}">
                            <a14:useLocalDpi xmlns:a14="http://schemas.microsoft.com/office/drawing/2010/main" val="0"/>
                          </a:ext>
                        </a:extLst>
                      </a:blip>
                      <a:srcRect l="-76"/>
                      <a:stretch/>
                    </pic:blipFill>
                    <pic:spPr bwMode="auto">
                      <a:xfrm>
                        <a:off x="0" y="0"/>
                        <a:ext cx="5180972" cy="1278427"/>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5B390F4A" w14:textId="77777777" w:rsidR="004A19C2" w:rsidRDefault="004A19C2">
      <w:pPr>
        <w:pStyle w:val="ListParagraph"/>
        <w:spacing w:after="160" w:line="278" w:lineRule="auto"/>
        <w:ind w:left="1800"/>
        <w:rPr>
          <w:ins w:id="28" w:author="Rayaan Atif (Student)" w:date="2025-01-30T13:05:00Z" w16du:dateUtc="2025-01-30T05:05:00Z"/>
          <w:rFonts w:ascii="Stellar" w:hAnsi="Stellar"/>
        </w:rPr>
        <w:pPrChange w:id="29" w:author="Rayaan Atif (Student)" w:date="2025-01-30T13:05:00Z" w16du:dateUtc="2025-01-30T05:05:00Z">
          <w:pPr>
            <w:pStyle w:val="ListParagraph"/>
            <w:numPr>
              <w:ilvl w:val="1"/>
              <w:numId w:val="2"/>
            </w:numPr>
            <w:spacing w:after="160" w:line="278" w:lineRule="auto"/>
            <w:ind w:left="1800" w:hanging="360"/>
          </w:pPr>
        </w:pPrChange>
      </w:pPr>
    </w:p>
    <w:p w14:paraId="3CDEFCF4" w14:textId="75E8EE49" w:rsidR="00DA6B58" w:rsidRPr="00DA6B58" w:rsidRDefault="00DA6B58" w:rsidP="00DA6B58">
      <w:pPr>
        <w:pStyle w:val="ListParagraph"/>
        <w:numPr>
          <w:ilvl w:val="1"/>
          <w:numId w:val="2"/>
        </w:numPr>
        <w:spacing w:after="160" w:line="278" w:lineRule="auto"/>
        <w:rPr>
          <w:rFonts w:ascii="Stellar" w:hAnsi="Stellar"/>
        </w:rPr>
      </w:pPr>
      <w:r>
        <w:rPr>
          <w:rFonts w:ascii="Stellar" w:hAnsi="Stellar"/>
        </w:rPr>
        <w:t xml:space="preserve">Using a drill and a 3/8” drill bit, drill </w:t>
      </w:r>
      <w:ins w:id="30" w:author="Rayaan Atif (Student)" w:date="2025-01-30T13:05:00Z" w16du:dateUtc="2025-01-30T05:05:00Z">
        <w:r w:rsidR="005C7C1E">
          <w:rPr>
            <w:rFonts w:ascii="Stellar" w:hAnsi="Stellar"/>
          </w:rPr>
          <w:t>the two</w:t>
        </w:r>
      </w:ins>
      <w:del w:id="31" w:author="Rayaan Atif (Student)" w:date="2025-01-30T13:05:00Z" w16du:dateUtc="2025-01-30T05:05:00Z">
        <w:r w:rsidDel="005C7C1E">
          <w:rPr>
            <w:rFonts w:ascii="Stellar" w:hAnsi="Stellar"/>
          </w:rPr>
          <w:delText>a</w:delText>
        </w:r>
      </w:del>
      <w:r>
        <w:rPr>
          <w:rFonts w:ascii="Stellar" w:hAnsi="Stellar"/>
        </w:rPr>
        <w:t xml:space="preserve"> hole</w:t>
      </w:r>
      <w:ins w:id="32" w:author="Rayaan Atif (Student)" w:date="2025-01-30T13:05:00Z" w16du:dateUtc="2025-01-30T05:05:00Z">
        <w:r w:rsidR="005C7C1E">
          <w:rPr>
            <w:rFonts w:ascii="Stellar" w:hAnsi="Stellar"/>
          </w:rPr>
          <w:t>s</w:t>
        </w:r>
      </w:ins>
      <w:r>
        <w:rPr>
          <w:rFonts w:ascii="Stellar" w:hAnsi="Stellar"/>
        </w:rPr>
        <w:t xml:space="preserve"> through </w:t>
      </w:r>
      <w:del w:id="33" w:author="Rayaan Atif (Student)" w:date="2025-01-30T13:05:00Z" w16du:dateUtc="2025-01-30T05:05:00Z">
        <w:r w:rsidDel="005C7C1E">
          <w:rPr>
            <w:rFonts w:ascii="Stellar" w:hAnsi="Stellar"/>
          </w:rPr>
          <w:delText xml:space="preserve">one </w:delText>
        </w:r>
      </w:del>
      <w:ins w:id="34" w:author="Rayaan Atif (Student)" w:date="2025-01-30T13:05:00Z" w16du:dateUtc="2025-01-30T05:05:00Z">
        <w:r w:rsidR="005C7C1E">
          <w:rPr>
            <w:rFonts w:ascii="Stellar" w:hAnsi="Stellar"/>
          </w:rPr>
          <w:t xml:space="preserve">their </w:t>
        </w:r>
      </w:ins>
      <w:r>
        <w:rPr>
          <w:rFonts w:ascii="Stellar" w:hAnsi="Stellar"/>
        </w:rPr>
        <w:t>side of the pipe so we can pass the coaxial cable through later.</w:t>
      </w:r>
    </w:p>
    <w:p w14:paraId="55170AD4" w14:textId="77777777" w:rsidR="00C75E85" w:rsidRDefault="00C75E85" w:rsidP="00C75E85">
      <w:pPr>
        <w:pStyle w:val="ListParagraph"/>
        <w:spacing w:after="160" w:line="278" w:lineRule="auto"/>
        <w:ind w:left="1800"/>
        <w:rPr>
          <w:rFonts w:ascii="Stellar" w:hAnsi="Stellar"/>
        </w:rPr>
      </w:pPr>
    </w:p>
    <w:p w14:paraId="5722BB52" w14:textId="531DC7D5" w:rsidR="00C75E85" w:rsidRDefault="00C75E85" w:rsidP="00C75E85">
      <w:pPr>
        <w:pStyle w:val="ListParagraph"/>
        <w:numPr>
          <w:ilvl w:val="0"/>
          <w:numId w:val="2"/>
        </w:numPr>
        <w:spacing w:after="160" w:line="278" w:lineRule="auto"/>
        <w:rPr>
          <w:rFonts w:ascii="Stellar" w:hAnsi="Stellar"/>
          <w:b/>
          <w:bCs/>
        </w:rPr>
      </w:pPr>
      <w:r w:rsidRPr="00C75E85">
        <w:rPr>
          <w:rFonts w:ascii="Stellar" w:hAnsi="Stellar"/>
          <w:b/>
          <w:bCs/>
        </w:rPr>
        <w:t xml:space="preserve">Measuring and Cutting the </w:t>
      </w:r>
      <w:r w:rsidR="001F49FC">
        <w:rPr>
          <w:rFonts w:ascii="Stellar" w:hAnsi="Stellar"/>
          <w:b/>
          <w:bCs/>
        </w:rPr>
        <w:t>Tape Measure</w:t>
      </w:r>
    </w:p>
    <w:p w14:paraId="1D2003CF" w14:textId="3695F5C4" w:rsidR="00DA6B58" w:rsidRPr="00DA6B58" w:rsidRDefault="00DA6B58" w:rsidP="00DA6B58">
      <w:pPr>
        <w:pStyle w:val="ListParagraph"/>
        <w:numPr>
          <w:ilvl w:val="1"/>
          <w:numId w:val="2"/>
        </w:numPr>
        <w:spacing w:after="160" w:line="278" w:lineRule="auto"/>
        <w:rPr>
          <w:rFonts w:ascii="Stellar" w:hAnsi="Stellar"/>
          <w:color w:val="FF0000"/>
        </w:rPr>
      </w:pPr>
      <w:r w:rsidRPr="00DA6B58">
        <w:rPr>
          <w:rFonts w:ascii="Stellar" w:hAnsi="Stellar"/>
          <w:color w:val="FF0000"/>
        </w:rPr>
        <w:t>Warning</w:t>
      </w:r>
      <w:r>
        <w:rPr>
          <w:rFonts w:ascii="Stellar" w:hAnsi="Stellar"/>
          <w:color w:val="FF0000"/>
        </w:rPr>
        <w:t>: Wear a mask and other appropriate protective equipment (safety glasses etc.) when cutting or sanding the tape measure, as it can emit small particles that may irritate your lungs or eyes.</w:t>
      </w:r>
    </w:p>
    <w:p w14:paraId="351A80CC" w14:textId="3202219E" w:rsidR="009B4198" w:rsidRDefault="009B4198" w:rsidP="00C75E85">
      <w:pPr>
        <w:pStyle w:val="ListParagraph"/>
        <w:numPr>
          <w:ilvl w:val="1"/>
          <w:numId w:val="2"/>
        </w:numPr>
        <w:spacing w:after="160" w:line="278" w:lineRule="auto"/>
        <w:rPr>
          <w:rFonts w:ascii="Stellar" w:hAnsi="Stellar"/>
        </w:rPr>
      </w:pPr>
      <w:r>
        <w:rPr>
          <w:rFonts w:ascii="Stellar" w:hAnsi="Stellar"/>
        </w:rPr>
        <w:t>Use a screwdriver to unscrew the case around the measuring tape.</w:t>
      </w:r>
    </w:p>
    <w:p w14:paraId="2D8A6E63" w14:textId="71C91B73" w:rsidR="009B4198" w:rsidRDefault="009B4198" w:rsidP="009B4198">
      <w:pPr>
        <w:pStyle w:val="ListParagraph"/>
        <w:numPr>
          <w:ilvl w:val="2"/>
          <w:numId w:val="2"/>
        </w:numPr>
        <w:spacing w:after="160" w:line="278" w:lineRule="auto"/>
        <w:rPr>
          <w:rFonts w:ascii="Stellar" w:hAnsi="Stellar"/>
        </w:rPr>
      </w:pPr>
      <w:r>
        <w:rPr>
          <w:rFonts w:ascii="Stellar" w:hAnsi="Stellar"/>
        </w:rPr>
        <w:t>Note that this step should be done outside with lots of caution as the tape measure may rapidly extend and cause injury.</w:t>
      </w:r>
    </w:p>
    <w:p w14:paraId="2AD9C4A0" w14:textId="34A6772A" w:rsidR="009B4198" w:rsidRDefault="009B4198" w:rsidP="009B4198">
      <w:pPr>
        <w:pStyle w:val="ListParagraph"/>
        <w:numPr>
          <w:ilvl w:val="1"/>
          <w:numId w:val="2"/>
        </w:numPr>
        <w:spacing w:after="160" w:line="278" w:lineRule="auto"/>
        <w:rPr>
          <w:rFonts w:ascii="Stellar" w:hAnsi="Stellar"/>
        </w:rPr>
      </w:pPr>
      <w:r>
        <w:rPr>
          <w:rFonts w:ascii="Stellar" w:hAnsi="Stellar"/>
        </w:rPr>
        <w:t xml:space="preserve">Once the tape measure is fully extended, using scissors, cut the metal bracket at the front </w:t>
      </w:r>
      <w:proofErr w:type="spellStart"/>
      <w:r>
        <w:rPr>
          <w:rFonts w:ascii="Stellar" w:hAnsi="Stellar"/>
        </w:rPr>
        <w:t>off</w:t>
      </w:r>
      <w:proofErr w:type="spellEnd"/>
      <w:r>
        <w:rPr>
          <w:rFonts w:ascii="Stellar" w:hAnsi="Stellar"/>
        </w:rPr>
        <w:t xml:space="preserve"> so you have a straight edge.</w:t>
      </w:r>
    </w:p>
    <w:p w14:paraId="62E91C7A" w14:textId="74F1DC9B" w:rsidR="009B4198" w:rsidRDefault="009B4198" w:rsidP="009B4198">
      <w:pPr>
        <w:pStyle w:val="ListParagraph"/>
        <w:numPr>
          <w:ilvl w:val="1"/>
          <w:numId w:val="2"/>
        </w:numPr>
        <w:spacing w:after="160" w:line="278" w:lineRule="auto"/>
        <w:rPr>
          <w:rFonts w:ascii="Stellar" w:hAnsi="Stellar"/>
        </w:rPr>
      </w:pPr>
      <w:r>
        <w:rPr>
          <w:rFonts w:ascii="Stellar" w:hAnsi="Stellar"/>
        </w:rPr>
        <w:t>Using the tape measure markings, mark roughly 1.3m and using scissors, cut along a straight line perpendicular to the edge.</w:t>
      </w:r>
    </w:p>
    <w:p w14:paraId="202A6EED" w14:textId="77777777" w:rsidR="00C75E85" w:rsidRDefault="00C75E85" w:rsidP="00C75E85">
      <w:pPr>
        <w:pStyle w:val="ListParagraph"/>
        <w:spacing w:after="160" w:line="278" w:lineRule="auto"/>
        <w:ind w:left="1800"/>
        <w:rPr>
          <w:rFonts w:ascii="Stellar" w:hAnsi="Stellar"/>
        </w:rPr>
      </w:pPr>
    </w:p>
    <w:p w14:paraId="08A256D6" w14:textId="5877B5C4" w:rsidR="00C75E85" w:rsidRDefault="00C75E85" w:rsidP="00C75E85">
      <w:pPr>
        <w:pStyle w:val="ListParagraph"/>
        <w:numPr>
          <w:ilvl w:val="0"/>
          <w:numId w:val="2"/>
        </w:numPr>
        <w:spacing w:after="160" w:line="278" w:lineRule="auto"/>
        <w:rPr>
          <w:rFonts w:ascii="Stellar" w:hAnsi="Stellar"/>
        </w:rPr>
      </w:pPr>
      <w:r>
        <w:rPr>
          <w:rFonts w:ascii="Stellar" w:hAnsi="Stellar"/>
          <w:b/>
          <w:bCs/>
        </w:rPr>
        <w:t>Measuring and Cutting the Coaxial Cable</w:t>
      </w:r>
    </w:p>
    <w:p w14:paraId="78443B9A" w14:textId="4DCD3236" w:rsidR="009B4198" w:rsidRDefault="00C75E85" w:rsidP="009B4198">
      <w:pPr>
        <w:pStyle w:val="ListParagraph"/>
        <w:numPr>
          <w:ilvl w:val="1"/>
          <w:numId w:val="2"/>
        </w:numPr>
        <w:spacing w:after="160" w:line="278" w:lineRule="auto"/>
        <w:rPr>
          <w:rFonts w:ascii="Stellar" w:hAnsi="Stellar"/>
        </w:rPr>
      </w:pPr>
      <w:r>
        <w:rPr>
          <w:rFonts w:ascii="Stellar" w:hAnsi="Stellar"/>
        </w:rPr>
        <w:t>Using a ruler (or the measuring tape you now have), measure and mark 25cm on the coaxial cable.</w:t>
      </w:r>
    </w:p>
    <w:p w14:paraId="0E152250" w14:textId="4FD111BF" w:rsidR="00C75E85" w:rsidRDefault="00C75E85" w:rsidP="009B4198">
      <w:pPr>
        <w:pStyle w:val="ListParagraph"/>
        <w:numPr>
          <w:ilvl w:val="1"/>
          <w:numId w:val="2"/>
        </w:numPr>
        <w:spacing w:after="160" w:line="278" w:lineRule="auto"/>
        <w:rPr>
          <w:rFonts w:ascii="Stellar" w:hAnsi="Stellar"/>
        </w:rPr>
      </w:pPr>
      <w:r>
        <w:rPr>
          <w:rFonts w:ascii="Stellar" w:hAnsi="Stellar"/>
        </w:rPr>
        <w:lastRenderedPageBreak/>
        <w:t>Use a pair of wire cutters to cut the cable to the measured length.</w:t>
      </w:r>
    </w:p>
    <w:p w14:paraId="058D9E04" w14:textId="77777777" w:rsidR="00C75E85" w:rsidRDefault="00C75E85" w:rsidP="00C75E85">
      <w:pPr>
        <w:pStyle w:val="ListParagraph"/>
        <w:spacing w:after="160" w:line="278" w:lineRule="auto"/>
        <w:ind w:left="1800"/>
        <w:rPr>
          <w:rFonts w:ascii="Stellar" w:hAnsi="Stellar"/>
        </w:rPr>
      </w:pPr>
    </w:p>
    <w:p w14:paraId="5470F502" w14:textId="17307034" w:rsidR="00C75E85" w:rsidRPr="00C75E85" w:rsidRDefault="00C75E85" w:rsidP="00C75E85">
      <w:pPr>
        <w:pStyle w:val="ListParagraph"/>
        <w:numPr>
          <w:ilvl w:val="0"/>
          <w:numId w:val="2"/>
        </w:numPr>
        <w:spacing w:after="160" w:line="278" w:lineRule="auto"/>
        <w:rPr>
          <w:rFonts w:ascii="Stellar" w:hAnsi="Stellar"/>
        </w:rPr>
      </w:pPr>
      <w:r>
        <w:rPr>
          <w:rFonts w:ascii="Stellar" w:hAnsi="Stellar"/>
          <w:b/>
          <w:bCs/>
        </w:rPr>
        <w:t>Preparing the Antenna Elements</w:t>
      </w:r>
    </w:p>
    <w:p w14:paraId="7B4A2FE3" w14:textId="42708868" w:rsidR="00C75E85" w:rsidRPr="00C75E85" w:rsidRDefault="00C75E85" w:rsidP="00C75E85">
      <w:pPr>
        <w:pStyle w:val="ListParagraph"/>
        <w:numPr>
          <w:ilvl w:val="1"/>
          <w:numId w:val="2"/>
        </w:numPr>
        <w:spacing w:after="160" w:line="278" w:lineRule="auto"/>
        <w:rPr>
          <w:rFonts w:ascii="Stellar" w:hAnsi="Stellar"/>
        </w:rPr>
      </w:pPr>
      <w:r>
        <w:rPr>
          <w:rFonts w:ascii="Stellar" w:hAnsi="Stellar"/>
          <w:color w:val="FF0000"/>
        </w:rPr>
        <w:t>Warning: Sharp objects like razor blades, utility knives, or even the edges of the measuring tape can cause injury. Be very careful handling any sharp objects, and the edges of the tape measure.</w:t>
      </w:r>
    </w:p>
    <w:p w14:paraId="63F4FD96" w14:textId="471B03C4" w:rsidR="00C75E85" w:rsidRDefault="00C75E85" w:rsidP="00C75E85">
      <w:pPr>
        <w:pStyle w:val="ListParagraph"/>
        <w:numPr>
          <w:ilvl w:val="1"/>
          <w:numId w:val="2"/>
        </w:numPr>
        <w:spacing w:after="160" w:line="278" w:lineRule="auto"/>
        <w:rPr>
          <w:rFonts w:ascii="Stellar" w:hAnsi="Stellar"/>
        </w:rPr>
      </w:pPr>
      <w:r>
        <w:rPr>
          <w:rFonts w:ascii="Stellar" w:hAnsi="Stellar"/>
        </w:rPr>
        <w:t>Using the following image as a reference</w:t>
      </w:r>
      <w:r w:rsidR="008D582F">
        <w:rPr>
          <w:rFonts w:ascii="Stellar" w:hAnsi="Stellar"/>
        </w:rPr>
        <w:t xml:space="preserve">, cut out all the lengths shown. In the end, you should have 5 separate </w:t>
      </w:r>
      <w:proofErr w:type="gramStart"/>
      <w:r w:rsidR="008D582F">
        <w:rPr>
          <w:rFonts w:ascii="Stellar" w:hAnsi="Stellar"/>
        </w:rPr>
        <w:t>cuttings</w:t>
      </w:r>
      <w:proofErr w:type="gramEnd"/>
      <w:r w:rsidR="008D582F">
        <w:rPr>
          <w:rFonts w:ascii="Stellar" w:hAnsi="Stellar"/>
        </w:rPr>
        <w:t xml:space="preserve"> and some left over tape measure.</w:t>
      </w:r>
      <w:ins w:id="35" w:author="Rayaan Atif (Student)" w:date="2025-02-05T10:22:00Z" w16du:dateUtc="2025-02-05T02:22:00Z">
        <w:r w:rsidR="00FB77DA">
          <w:rPr>
            <w:rFonts w:ascii="Stellar" w:hAnsi="Stellar"/>
          </w:rPr>
          <w:t xml:space="preserve"> Note: there will be some left over tape measure</w:t>
        </w:r>
      </w:ins>
      <w:ins w:id="36" w:author="Rayaan Atif (Student)" w:date="2025-02-05T10:23:00Z" w16du:dateUtc="2025-02-05T02:23:00Z">
        <w:r w:rsidR="00FB77DA">
          <w:rPr>
            <w:rFonts w:ascii="Stellar" w:hAnsi="Stellar"/>
          </w:rPr>
          <w:t>.</w:t>
        </w:r>
      </w:ins>
    </w:p>
    <w:p w14:paraId="5755A27C" w14:textId="7C84159E" w:rsidR="008D582F" w:rsidRDefault="00406032" w:rsidP="008D582F">
      <w:pPr>
        <w:pStyle w:val="ListParagraph"/>
        <w:spacing w:after="160" w:line="278" w:lineRule="auto"/>
        <w:ind w:left="1800"/>
        <w:rPr>
          <w:rFonts w:ascii="Stellar" w:hAnsi="Stellar"/>
        </w:rPr>
      </w:pPr>
      <w:r>
        <w:rPr>
          <w:rFonts w:ascii="Stellar" w:hAnsi="Stellar"/>
          <w:noProof/>
        </w:rPr>
        <w:drawing>
          <wp:inline distT="0" distB="0" distL="0" distR="0" wp14:anchorId="4A1A08E6" wp14:editId="5FC9582C">
            <wp:extent cx="4642434" cy="1765771"/>
            <wp:effectExtent l="38100" t="38100" r="31750" b="38100"/>
            <wp:docPr id="207172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125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42434" cy="1765771"/>
                    </a:xfrm>
                    <a:prstGeom prst="rect">
                      <a:avLst/>
                    </a:prstGeom>
                    <a:ln w="38100">
                      <a:solidFill>
                        <a:schemeClr val="tx1"/>
                      </a:solidFill>
                    </a:ln>
                  </pic:spPr>
                </pic:pic>
              </a:graphicData>
            </a:graphic>
          </wp:inline>
        </w:drawing>
      </w:r>
    </w:p>
    <w:p w14:paraId="2C86DC1E" w14:textId="04622E1B" w:rsidR="00AA321A" w:rsidRDefault="00AA321A" w:rsidP="00AA321A">
      <w:pPr>
        <w:pStyle w:val="ListParagraph"/>
        <w:spacing w:after="160" w:line="278" w:lineRule="auto"/>
        <w:ind w:left="1800"/>
        <w:rPr>
          <w:rFonts w:ascii="Stellar" w:hAnsi="Stellar"/>
        </w:rPr>
      </w:pPr>
    </w:p>
    <w:p w14:paraId="26C68EBE" w14:textId="1E7574D2" w:rsidR="00B669B3" w:rsidRDefault="00406032" w:rsidP="00C75E85">
      <w:pPr>
        <w:pStyle w:val="ListParagraph"/>
        <w:numPr>
          <w:ilvl w:val="1"/>
          <w:numId w:val="2"/>
        </w:numPr>
        <w:spacing w:after="160" w:line="278" w:lineRule="auto"/>
        <w:rPr>
          <w:rFonts w:ascii="Stellar" w:hAnsi="Stellar"/>
        </w:rPr>
      </w:pPr>
      <w:r>
        <w:rPr>
          <w:rFonts w:ascii="Stellar" w:hAnsi="Stellar"/>
        </w:rPr>
        <w:t>On the outwards curved edge of the two 1</w:t>
      </w:r>
      <w:ins w:id="37" w:author="Rayaan Atif (Student)" w:date="2025-02-05T10:27:00Z" w16du:dateUtc="2025-02-05T02:27:00Z">
        <w:r w:rsidR="00FB77DA">
          <w:rPr>
            <w:rFonts w:ascii="Stellar" w:hAnsi="Stellar"/>
          </w:rPr>
          <w:t>56</w:t>
        </w:r>
      </w:ins>
      <w:del w:id="38" w:author="Rayaan Atif (Student)" w:date="2025-02-05T10:27:00Z" w16du:dateUtc="2025-02-05T02:27:00Z">
        <w:r w:rsidDel="00FB77DA">
          <w:rPr>
            <w:rFonts w:ascii="Stellar" w:hAnsi="Stellar"/>
          </w:rPr>
          <w:delText>62</w:delText>
        </w:r>
      </w:del>
      <w:r>
        <w:rPr>
          <w:rFonts w:ascii="Stellar" w:hAnsi="Stellar"/>
        </w:rPr>
        <w:t>mm cutouts, using the sandpaper, sand approximately 2cm of the yellow paint off, leaving only the silver metal behind.</w:t>
      </w:r>
      <w:r w:rsidR="00B669B3">
        <w:rPr>
          <w:rFonts w:ascii="Stellar" w:hAnsi="Stellar"/>
        </w:rPr>
        <w:t xml:space="preserve"> </w:t>
      </w:r>
    </w:p>
    <w:p w14:paraId="2C2CA9DE" w14:textId="6C749AF5" w:rsidR="00B669B3" w:rsidRDefault="00B669B3" w:rsidP="00B669B3">
      <w:pPr>
        <w:pStyle w:val="ListParagraph"/>
        <w:numPr>
          <w:ilvl w:val="2"/>
          <w:numId w:val="2"/>
        </w:numPr>
        <w:spacing w:after="160" w:line="278" w:lineRule="auto"/>
        <w:rPr>
          <w:rFonts w:ascii="Stellar" w:hAnsi="Stellar"/>
        </w:rPr>
      </w:pPr>
      <w:r>
        <w:rPr>
          <w:rFonts w:ascii="Stellar" w:hAnsi="Stellar"/>
        </w:rPr>
        <w:t>Note that it does not have to be perfect, but only enough to allow a good solder connection to be made.</w:t>
      </w:r>
    </w:p>
    <w:p w14:paraId="5F252F23" w14:textId="1DA5B27E" w:rsidR="00AA321A" w:rsidRDefault="00AA321A" w:rsidP="00AA321A">
      <w:pPr>
        <w:pStyle w:val="ListParagraph"/>
        <w:spacing w:after="160" w:line="278" w:lineRule="auto"/>
        <w:ind w:left="2700"/>
        <w:rPr>
          <w:rFonts w:ascii="Stellar" w:hAnsi="Stellar"/>
        </w:rPr>
      </w:pPr>
    </w:p>
    <w:p w14:paraId="22D408A3" w14:textId="7688D527" w:rsidR="008D582F" w:rsidRDefault="00A348D1" w:rsidP="00B669B3">
      <w:pPr>
        <w:pStyle w:val="ListParagraph"/>
        <w:spacing w:after="160" w:line="278" w:lineRule="auto"/>
        <w:ind w:left="1800"/>
        <w:rPr>
          <w:rFonts w:ascii="Stellar" w:hAnsi="Stellar"/>
        </w:rPr>
      </w:pPr>
      <w:del w:id="39" w:author="Rayaan Atif (Student)" w:date="2025-01-30T12:50:00Z" w16du:dateUtc="2025-01-30T04:50:00Z">
        <w:r w:rsidDel="001837C3">
          <w:rPr>
            <w:rFonts w:ascii="Stellar" w:hAnsi="Stellar"/>
            <w:noProof/>
          </w:rPr>
          <w:delText>1</w:delText>
        </w:r>
      </w:del>
      <w:r w:rsidR="00B669B3">
        <w:rPr>
          <w:rFonts w:ascii="Stellar" w:hAnsi="Stellar"/>
          <w:noProof/>
        </w:rPr>
        <w:drawing>
          <wp:inline distT="0" distB="0" distL="0" distR="0" wp14:anchorId="3923DBD4" wp14:editId="07EFD89F">
            <wp:extent cx="4533265" cy="2360521"/>
            <wp:effectExtent l="38100" t="38100" r="38735" b="40005"/>
            <wp:docPr id="695827344" name="Picture 2" descr="A close-up of yellow bla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7344" name="Picture 2" descr="A close-up of yellow blades&#10;&#10;Description automatically generated"/>
                    <pic:cNvPicPr/>
                  </pic:nvPicPr>
                  <pic:blipFill rotWithShape="1">
                    <a:blip r:embed="rId10" cstate="print">
                      <a:extLst>
                        <a:ext uri="{BEBA8EAE-BF5A-486C-A8C5-ECC9F3942E4B}">
                          <a14:imgProps xmlns:a14="http://schemas.microsoft.com/office/drawing/2010/main">
                            <a14:imgLayer r:embed="rId11">
                              <a14:imgEffect>
                                <a14:backgroundRemoval t="10000" b="90000" l="10000" r="90000">
                                  <a14:foregroundMark x1="60779" y1="75959" x2="67215" y2="81962"/>
                                  <a14:foregroundMark x1="68246" y1="82581" x2="74085" y2="80565"/>
                                  <a14:foregroundMark x1="82964" y1="67926" x2="61532" y2="57914"/>
                                  <a14:foregroundMark x1="66555" y1="80576" x2="70197" y2="84293"/>
                                  <a14:foregroundMark x1="70071" y1="84712" x2="70071" y2="84712"/>
                                  <a14:foregroundMark x1="70406" y1="83873" x2="70406" y2="83873"/>
                                  <a14:foregroundMark x1="68815" y1="83693" x2="68815" y2="83693"/>
                                  <a14:foregroundMark x1="67769" y1="82854" x2="67769" y2="82854"/>
                                  <a14:foregroundMark x1="67350" y1="82374" x2="67350" y2="82374"/>
                                  <a14:foregroundMark x1="67685" y1="82734" x2="67685" y2="82734"/>
                                  <a14:foregroundMark x1="67476" y1="82614" x2="67476" y2="82614"/>
                                  <a14:foregroundMark x1="67476" y1="82614" x2="67476" y2="82614"/>
                                  <a14:foregroundMark x1="67476" y1="82554" x2="67476" y2="82554"/>
                                  <a14:foregroundMark x1="67476" y1="82554" x2="67476" y2="82554"/>
                                  <a14:foregroundMark x1="67476" y1="82554" x2="67476" y2="82554"/>
                                  <a14:backgroundMark x1="76894" y1="80096" x2="76894" y2="80096"/>
                                  <a14:backgroundMark x1="76727" y1="79436" x2="75513" y2="80755"/>
                                  <a14:backgroundMark x1="78694" y1="79436" x2="75345" y2="80276"/>
                                  <a14:backgroundMark x1="75429" y1="80156" x2="74299" y2="81175"/>
                                  <a14:backgroundMark x1="74257" y1="83213" x2="74048" y2="81295"/>
                                  <a14:backgroundMark x1="71243" y1="85432" x2="70532" y2="86451"/>
                                  <a14:backgroundMark x1="67216" y1="82678" x2="64713" y2="81175"/>
                                  <a14:backgroundMark x1="59230" y1="75959" x2="65090" y2="81715"/>
                                  <a14:backgroundMark x1="67518" y1="84472" x2="70783" y2="87530"/>
                                  <a14:backgroundMark x1="71159" y1="85492" x2="70783" y2="86451"/>
                                  <a14:backgroundMark x1="73587" y1="81775" x2="74299" y2="81115"/>
                                  <a14:backgroundMark x1="67099" y1="84532" x2="67225" y2="83573"/>
                                  <a14:backgroundMark x1="74090" y1="81295" x2="73755" y2="81235"/>
                                  <a14:backgroundMark x1="74341" y1="81115" x2="73755" y2="81175"/>
                                  <a14:backgroundMark x1="74424" y1="80456" x2="73838" y2="81055"/>
                                </a14:backgroundRemoval>
                              </a14:imgEffect>
                            </a14:imgLayer>
                          </a14:imgProps>
                        </a:ext>
                        <a:ext uri="{28A0092B-C50C-407E-A947-70E740481C1C}">
                          <a14:useLocalDpi xmlns:a14="http://schemas.microsoft.com/office/drawing/2010/main" val="0"/>
                        </a:ext>
                      </a:extLst>
                    </a:blip>
                    <a:srcRect t="15233" b="10189"/>
                    <a:stretch/>
                  </pic:blipFill>
                  <pic:spPr bwMode="auto">
                    <a:xfrm>
                      <a:off x="0" y="0"/>
                      <a:ext cx="4545484" cy="2366884"/>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2FC9C253" w14:textId="77777777" w:rsidR="00FD3BDA" w:rsidRPr="00FD3BDA" w:rsidRDefault="00FD3BDA" w:rsidP="00FD3BDA">
      <w:pPr>
        <w:pStyle w:val="ListParagraph"/>
        <w:tabs>
          <w:tab w:val="left" w:pos="2325"/>
        </w:tabs>
        <w:ind w:left="1080"/>
        <w:rPr>
          <w:rFonts w:ascii="Stellar" w:hAnsi="Stellar"/>
        </w:rPr>
      </w:pPr>
    </w:p>
    <w:p w14:paraId="1B2D5923" w14:textId="203D3432" w:rsidR="00F940FE" w:rsidRPr="00DA6B58" w:rsidRDefault="00F940FE" w:rsidP="00F940FE">
      <w:pPr>
        <w:pStyle w:val="ListParagraph"/>
        <w:numPr>
          <w:ilvl w:val="0"/>
          <w:numId w:val="2"/>
        </w:numPr>
        <w:tabs>
          <w:tab w:val="left" w:pos="2325"/>
        </w:tabs>
        <w:rPr>
          <w:rFonts w:ascii="Stellar" w:hAnsi="Stellar"/>
        </w:rPr>
      </w:pPr>
      <w:r w:rsidRPr="00DA6B58">
        <w:rPr>
          <w:rFonts w:ascii="Stellar" w:hAnsi="Stellar"/>
          <w:b/>
          <w:bCs/>
        </w:rPr>
        <w:t>Preparing the Coaxial Cable</w:t>
      </w:r>
    </w:p>
    <w:p w14:paraId="4D8B3FC9" w14:textId="100E540C" w:rsidR="00F940FE" w:rsidRPr="00F940FE" w:rsidRDefault="00F940FE" w:rsidP="00F940FE">
      <w:pPr>
        <w:pStyle w:val="ListParagraph"/>
        <w:numPr>
          <w:ilvl w:val="1"/>
          <w:numId w:val="2"/>
        </w:numPr>
        <w:tabs>
          <w:tab w:val="left" w:pos="2325"/>
        </w:tabs>
      </w:pPr>
      <w:r>
        <w:rPr>
          <w:rFonts w:ascii="Stellar" w:hAnsi="Stellar"/>
          <w:color w:val="FF0000"/>
        </w:rPr>
        <w:t>Warning: Sharp objects like razor blades, utility knives, or even the edges of the measuring tape can cause injury. Be very careful handling any sharp objects, and the edges of the tape measure.</w:t>
      </w:r>
    </w:p>
    <w:p w14:paraId="71135FF9" w14:textId="097C3029" w:rsidR="00F940FE" w:rsidRPr="00F940FE" w:rsidRDefault="00F940FE" w:rsidP="00F940FE">
      <w:pPr>
        <w:pStyle w:val="ListParagraph"/>
        <w:numPr>
          <w:ilvl w:val="1"/>
          <w:numId w:val="2"/>
        </w:numPr>
        <w:tabs>
          <w:tab w:val="left" w:pos="2325"/>
        </w:tabs>
      </w:pPr>
      <w:r>
        <w:rPr>
          <w:rFonts w:ascii="Stellar" w:hAnsi="Stellar"/>
          <w:color w:val="000000" w:themeColor="text1"/>
        </w:rPr>
        <w:t xml:space="preserve">To allow the connector to be placed on the cable, some careful cutting </w:t>
      </w:r>
      <w:proofErr w:type="gramStart"/>
      <w:r>
        <w:rPr>
          <w:rFonts w:ascii="Stellar" w:hAnsi="Stellar"/>
          <w:color w:val="000000" w:themeColor="text1"/>
        </w:rPr>
        <w:t>has to</w:t>
      </w:r>
      <w:proofErr w:type="gramEnd"/>
      <w:r>
        <w:rPr>
          <w:rFonts w:ascii="Stellar" w:hAnsi="Stellar"/>
          <w:color w:val="000000" w:themeColor="text1"/>
        </w:rPr>
        <w:t xml:space="preserve"> be done.</w:t>
      </w:r>
    </w:p>
    <w:p w14:paraId="150B04B6" w14:textId="6778E68B" w:rsidR="00F940FE" w:rsidRPr="00922787" w:rsidRDefault="00F940FE" w:rsidP="00980CBD">
      <w:pPr>
        <w:pStyle w:val="ListParagraph"/>
        <w:numPr>
          <w:ilvl w:val="2"/>
          <w:numId w:val="2"/>
        </w:numPr>
        <w:tabs>
          <w:tab w:val="left" w:pos="2325"/>
        </w:tabs>
        <w:rPr>
          <w:ins w:id="40" w:author="Rayaan Atif (Student)" w:date="2025-02-06T14:04:00Z" w16du:dateUtc="2025-02-06T06:04:00Z"/>
          <w:rPrChange w:id="41" w:author="Rayaan Atif (Student)" w:date="2025-02-06T14:04:00Z" w16du:dateUtc="2025-02-06T06:04:00Z">
            <w:rPr>
              <w:ins w:id="42" w:author="Rayaan Atif (Student)" w:date="2025-02-06T14:04:00Z" w16du:dateUtc="2025-02-06T06:04:00Z"/>
              <w:rFonts w:ascii="Stellar" w:hAnsi="Stellar"/>
              <w:color w:val="000000" w:themeColor="text1"/>
            </w:rPr>
          </w:rPrChange>
        </w:rPr>
      </w:pPr>
      <w:r>
        <w:rPr>
          <w:rFonts w:ascii="Stellar" w:hAnsi="Stellar"/>
          <w:color w:val="000000" w:themeColor="text1"/>
        </w:rPr>
        <w:t xml:space="preserve">Using a utility knife, razor blade, or even a bit of the leftover tape measure, cut a straight line, roughly 3cm in length, along the black outer layer of one </w:t>
      </w:r>
      <w:del w:id="43" w:author="Rayaan Atif (Student)" w:date="2025-02-05T10:36:00Z" w16du:dateUtc="2025-02-05T02:36:00Z">
        <w:r w:rsidDel="008742CB">
          <w:rPr>
            <w:rFonts w:ascii="Stellar" w:hAnsi="Stellar"/>
            <w:color w:val="000000" w:themeColor="text1"/>
          </w:rPr>
          <w:delText xml:space="preserve">side </w:delText>
        </w:r>
      </w:del>
      <w:ins w:id="44" w:author="Rayaan Atif (Student)" w:date="2025-02-05T10:36:00Z" w16du:dateUtc="2025-02-05T02:36:00Z">
        <w:r w:rsidR="008742CB">
          <w:rPr>
            <w:rFonts w:ascii="Stellar" w:hAnsi="Stellar"/>
            <w:color w:val="000000" w:themeColor="text1"/>
          </w:rPr>
          <w:t>end</w:t>
        </w:r>
        <w:r w:rsidR="008742CB">
          <w:rPr>
            <w:rFonts w:ascii="Stellar" w:hAnsi="Stellar"/>
            <w:color w:val="000000" w:themeColor="text1"/>
          </w:rPr>
          <w:t xml:space="preserve"> </w:t>
        </w:r>
      </w:ins>
      <w:r>
        <w:rPr>
          <w:rFonts w:ascii="Stellar" w:hAnsi="Stellar"/>
          <w:color w:val="000000" w:themeColor="text1"/>
        </w:rPr>
        <w:t>of the coaxial cable.</w:t>
      </w:r>
    </w:p>
    <w:p w14:paraId="58810F15" w14:textId="77777777" w:rsidR="00922787" w:rsidRPr="00922787" w:rsidRDefault="00922787" w:rsidP="00922787">
      <w:pPr>
        <w:pStyle w:val="ListParagraph"/>
        <w:tabs>
          <w:tab w:val="left" w:pos="2325"/>
        </w:tabs>
        <w:ind w:left="2700"/>
        <w:rPr>
          <w:ins w:id="45" w:author="Rayaan Atif (Student)" w:date="2025-02-06T14:03:00Z" w16du:dateUtc="2025-02-06T06:03:00Z"/>
          <w:rPrChange w:id="46" w:author="Rayaan Atif (Student)" w:date="2025-02-06T14:03:00Z" w16du:dateUtc="2025-02-06T06:03:00Z">
            <w:rPr>
              <w:ins w:id="47" w:author="Rayaan Atif (Student)" w:date="2025-02-06T14:03:00Z" w16du:dateUtc="2025-02-06T06:03:00Z"/>
              <w:rFonts w:ascii="Stellar" w:hAnsi="Stellar"/>
              <w:color w:val="000000" w:themeColor="text1"/>
            </w:rPr>
          </w:rPrChange>
        </w:rPr>
        <w:pPrChange w:id="48" w:author="Rayaan Atif (Student)" w:date="2025-02-06T14:04:00Z" w16du:dateUtc="2025-02-06T06:04:00Z">
          <w:pPr>
            <w:pStyle w:val="ListParagraph"/>
            <w:numPr>
              <w:ilvl w:val="2"/>
              <w:numId w:val="2"/>
            </w:numPr>
            <w:tabs>
              <w:tab w:val="left" w:pos="2325"/>
            </w:tabs>
            <w:ind w:left="2700" w:hanging="360"/>
          </w:pPr>
        </w:pPrChange>
      </w:pPr>
    </w:p>
    <w:p w14:paraId="073D0772" w14:textId="4B535863" w:rsidR="00922787" w:rsidRPr="00F940FE" w:rsidRDefault="00922787" w:rsidP="00922787">
      <w:pPr>
        <w:pStyle w:val="ListParagraph"/>
        <w:tabs>
          <w:tab w:val="left" w:pos="2325"/>
        </w:tabs>
        <w:ind w:left="2700"/>
        <w:pPrChange w:id="49" w:author="Rayaan Atif (Student)" w:date="2025-02-06T14:03:00Z" w16du:dateUtc="2025-02-06T06:03:00Z">
          <w:pPr>
            <w:pStyle w:val="ListParagraph"/>
            <w:numPr>
              <w:ilvl w:val="2"/>
              <w:numId w:val="2"/>
            </w:numPr>
            <w:tabs>
              <w:tab w:val="left" w:pos="2325"/>
            </w:tabs>
            <w:ind w:left="2700" w:hanging="360"/>
          </w:pPr>
        </w:pPrChange>
      </w:pPr>
      <w:ins w:id="50" w:author="Rayaan Atif (Student)" w:date="2025-02-06T14:03:00Z" w16du:dateUtc="2025-02-06T06:03:00Z">
        <w:r>
          <w:rPr>
            <w:rFonts w:ascii="Stellar" w:hAnsi="Stellar"/>
            <w:noProof/>
          </w:rPr>
          <w:drawing>
            <wp:inline distT="0" distB="0" distL="0" distR="0" wp14:anchorId="57729BBD" wp14:editId="4236934F">
              <wp:extent cx="2055770" cy="3948007"/>
              <wp:effectExtent l="31750" t="44450" r="33655" b="33655"/>
              <wp:docPr id="522866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66130" name="Picture 2"/>
                      <pic:cNvPicPr/>
                    </pic:nvPicPr>
                    <pic:blipFill>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t="15286" b="15286"/>
                      <a:stretch>
                        <a:fillRect/>
                      </a:stretch>
                    </pic:blipFill>
                    <pic:spPr bwMode="auto">
                      <a:xfrm rot="5400000">
                        <a:off x="0" y="0"/>
                        <a:ext cx="2055770" cy="394800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1FDF41C8" w14:textId="77777777" w:rsidR="00922787" w:rsidRPr="00922787" w:rsidRDefault="00922787" w:rsidP="00922787">
      <w:pPr>
        <w:pStyle w:val="ListParagraph"/>
        <w:tabs>
          <w:tab w:val="left" w:pos="2325"/>
        </w:tabs>
        <w:ind w:left="2700"/>
        <w:rPr>
          <w:ins w:id="51" w:author="Rayaan Atif (Student)" w:date="2025-02-06T14:04:00Z" w16du:dateUtc="2025-02-06T06:04:00Z"/>
          <w:rPrChange w:id="52" w:author="Rayaan Atif (Student)" w:date="2025-02-06T14:04:00Z" w16du:dateUtc="2025-02-06T06:04:00Z">
            <w:rPr>
              <w:ins w:id="53" w:author="Rayaan Atif (Student)" w:date="2025-02-06T14:04:00Z" w16du:dateUtc="2025-02-06T06:04:00Z"/>
              <w:rFonts w:ascii="Stellar" w:hAnsi="Stellar"/>
              <w:color w:val="000000" w:themeColor="text1"/>
            </w:rPr>
          </w:rPrChange>
        </w:rPr>
        <w:pPrChange w:id="54" w:author="Rayaan Atif (Student)" w:date="2025-02-06T14:04:00Z" w16du:dateUtc="2025-02-06T06:04:00Z">
          <w:pPr>
            <w:pStyle w:val="ListParagraph"/>
            <w:numPr>
              <w:ilvl w:val="2"/>
              <w:numId w:val="2"/>
            </w:numPr>
            <w:tabs>
              <w:tab w:val="left" w:pos="2325"/>
            </w:tabs>
            <w:ind w:left="2700" w:hanging="360"/>
          </w:pPr>
        </w:pPrChange>
      </w:pPr>
    </w:p>
    <w:p w14:paraId="25C7334D" w14:textId="77777777" w:rsidR="00922787" w:rsidRPr="00922787" w:rsidRDefault="00F940FE" w:rsidP="00980CBD">
      <w:pPr>
        <w:pStyle w:val="ListParagraph"/>
        <w:numPr>
          <w:ilvl w:val="2"/>
          <w:numId w:val="2"/>
        </w:numPr>
        <w:tabs>
          <w:tab w:val="left" w:pos="2325"/>
        </w:tabs>
        <w:rPr>
          <w:ins w:id="55" w:author="Rayaan Atif (Student)" w:date="2025-02-06T14:04:00Z" w16du:dateUtc="2025-02-06T06:04:00Z"/>
          <w:rPrChange w:id="56" w:author="Rayaan Atif (Student)" w:date="2025-02-06T14:04:00Z" w16du:dateUtc="2025-02-06T06:04:00Z">
            <w:rPr>
              <w:ins w:id="57" w:author="Rayaan Atif (Student)" w:date="2025-02-06T14:04:00Z" w16du:dateUtc="2025-02-06T06:04:00Z"/>
              <w:rFonts w:ascii="Stellar" w:hAnsi="Stellar"/>
              <w:noProof/>
            </w:rPr>
          </w:rPrChange>
        </w:rPr>
      </w:pPr>
      <w:r>
        <w:rPr>
          <w:rFonts w:ascii="Stellar" w:hAnsi="Stellar"/>
          <w:color w:val="000000" w:themeColor="text1"/>
        </w:rPr>
        <w:t xml:space="preserve">Carefully peel this towards the other side so you can see the silver braids inside. Using </w:t>
      </w:r>
      <w:r w:rsidR="00980CBD">
        <w:rPr>
          <w:rFonts w:ascii="Stellar" w:hAnsi="Stellar"/>
          <w:color w:val="000000" w:themeColor="text1"/>
        </w:rPr>
        <w:t>s</w:t>
      </w:r>
      <w:r>
        <w:rPr>
          <w:rFonts w:ascii="Stellar" w:hAnsi="Stellar"/>
          <w:color w:val="000000" w:themeColor="text1"/>
        </w:rPr>
        <w:t>cissors, cut the folded black layer off.</w:t>
      </w:r>
      <w:ins w:id="58" w:author="Rayaan Atif (Student)" w:date="2025-02-06T14:04:00Z" w16du:dateUtc="2025-02-06T06:04:00Z">
        <w:r w:rsidR="00922787" w:rsidRPr="00922787">
          <w:rPr>
            <w:rFonts w:ascii="Stellar" w:hAnsi="Stellar"/>
            <w:noProof/>
          </w:rPr>
          <w:t xml:space="preserve"> </w:t>
        </w:r>
      </w:ins>
    </w:p>
    <w:p w14:paraId="6B04139C" w14:textId="77777777" w:rsidR="00922787" w:rsidRPr="00922787" w:rsidRDefault="00922787" w:rsidP="00922787">
      <w:pPr>
        <w:pStyle w:val="ListParagraph"/>
        <w:tabs>
          <w:tab w:val="left" w:pos="2325"/>
        </w:tabs>
        <w:ind w:left="2700"/>
        <w:rPr>
          <w:ins w:id="59" w:author="Rayaan Atif (Student)" w:date="2025-02-06T14:04:00Z" w16du:dateUtc="2025-02-06T06:04:00Z"/>
          <w:rPrChange w:id="60" w:author="Rayaan Atif (Student)" w:date="2025-02-06T14:04:00Z" w16du:dateUtc="2025-02-06T06:04:00Z">
            <w:rPr>
              <w:ins w:id="61" w:author="Rayaan Atif (Student)" w:date="2025-02-06T14:04:00Z" w16du:dateUtc="2025-02-06T06:04:00Z"/>
              <w:rFonts w:ascii="Stellar" w:hAnsi="Stellar"/>
              <w:noProof/>
            </w:rPr>
          </w:rPrChange>
        </w:rPr>
        <w:pPrChange w:id="62" w:author="Rayaan Atif (Student)" w:date="2025-02-06T14:04:00Z" w16du:dateUtc="2025-02-06T06:04:00Z">
          <w:pPr>
            <w:pStyle w:val="ListParagraph"/>
            <w:numPr>
              <w:ilvl w:val="2"/>
              <w:numId w:val="2"/>
            </w:numPr>
            <w:tabs>
              <w:tab w:val="left" w:pos="2325"/>
            </w:tabs>
            <w:ind w:left="2700" w:hanging="360"/>
          </w:pPr>
        </w:pPrChange>
      </w:pPr>
    </w:p>
    <w:p w14:paraId="7B1810E0" w14:textId="558F6054" w:rsidR="00F940FE" w:rsidRPr="00F940FE" w:rsidRDefault="00922787" w:rsidP="00922787">
      <w:pPr>
        <w:pStyle w:val="ListParagraph"/>
        <w:tabs>
          <w:tab w:val="left" w:pos="2325"/>
        </w:tabs>
        <w:ind w:left="2700"/>
        <w:pPrChange w:id="63" w:author="Rayaan Atif (Student)" w:date="2025-02-06T14:04:00Z" w16du:dateUtc="2025-02-06T06:04:00Z">
          <w:pPr>
            <w:pStyle w:val="ListParagraph"/>
            <w:numPr>
              <w:ilvl w:val="2"/>
              <w:numId w:val="2"/>
            </w:numPr>
            <w:tabs>
              <w:tab w:val="left" w:pos="2325"/>
            </w:tabs>
            <w:ind w:left="2700" w:hanging="360"/>
          </w:pPr>
        </w:pPrChange>
      </w:pPr>
      <w:ins w:id="64" w:author="Rayaan Atif (Student)" w:date="2025-02-06T14:04:00Z" w16du:dateUtc="2025-02-06T06:04:00Z">
        <w:r>
          <w:rPr>
            <w:rFonts w:ascii="Stellar" w:hAnsi="Stellar"/>
            <w:noProof/>
          </w:rPr>
          <w:drawing>
            <wp:anchor distT="0" distB="0" distL="114300" distR="114300" simplePos="0" relativeHeight="251658240" behindDoc="0" locked="0" layoutInCell="1" allowOverlap="1" wp14:anchorId="72F73611" wp14:editId="7B6A9081">
              <wp:simplePos x="0" y="0"/>
              <wp:positionH relativeFrom="column">
                <wp:posOffset>3735705</wp:posOffset>
              </wp:positionH>
              <wp:positionV relativeFrom="paragraph">
                <wp:posOffset>79141</wp:posOffset>
              </wp:positionV>
              <wp:extent cx="2054860" cy="1978660"/>
              <wp:effectExtent l="38100" t="38100" r="40640" b="40640"/>
              <wp:wrapNone/>
              <wp:docPr id="1383078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8504" name="Picture 2"/>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l="11056" r="11056"/>
                      <a:stretch>
                        <a:fillRect/>
                      </a:stretch>
                    </pic:blipFill>
                    <pic:spPr bwMode="auto">
                      <a:xfrm rot="5400000">
                        <a:off x="0" y="0"/>
                        <a:ext cx="2054860" cy="1978660"/>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5" w:author="Rayaan Atif (Student)" w:date="2025-02-06T14:06:00Z" w16du:dateUtc="2025-02-06T06:06:00Z">
        <w:r>
          <w:rPr>
            <w:rFonts w:ascii="Stellar" w:hAnsi="Stellar"/>
            <w:noProof/>
          </w:rPr>
          <w:drawing>
            <wp:inline distT="0" distB="0" distL="0" distR="0" wp14:anchorId="3A67808E" wp14:editId="08B3F92B">
              <wp:extent cx="2055217" cy="1978900"/>
              <wp:effectExtent l="38100" t="38100" r="40640" b="40640"/>
              <wp:docPr id="151111064" name="Picture 2" descr="A black wi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1064" name="Picture 2" descr="A black wire on a white surface&#10;&#10;AI-generated content may be incorrect."/>
                      <pic:cNvPicPr/>
                    </pic:nvPicPr>
                    <pic:blipFill rotWithShape="1">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l="28390" t="37059" r="32648" b="12803"/>
                      <a:stretch/>
                    </pic:blipFill>
                    <pic:spPr bwMode="auto">
                      <a:xfrm rot="5400000">
                        <a:off x="0" y="0"/>
                        <a:ext cx="2055770" cy="197943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78305B49" w14:textId="77777777" w:rsidR="00922787" w:rsidRPr="00922787" w:rsidRDefault="00922787" w:rsidP="00922787">
      <w:pPr>
        <w:pStyle w:val="ListParagraph"/>
        <w:tabs>
          <w:tab w:val="left" w:pos="2325"/>
        </w:tabs>
        <w:ind w:left="2700"/>
        <w:rPr>
          <w:ins w:id="66" w:author="Rayaan Atif (Student)" w:date="2025-02-06T14:04:00Z" w16du:dateUtc="2025-02-06T06:04:00Z"/>
          <w:rPrChange w:id="67" w:author="Rayaan Atif (Student)" w:date="2025-02-06T14:04:00Z" w16du:dateUtc="2025-02-06T06:04:00Z">
            <w:rPr>
              <w:ins w:id="68" w:author="Rayaan Atif (Student)" w:date="2025-02-06T14:04:00Z" w16du:dateUtc="2025-02-06T06:04:00Z"/>
              <w:rFonts w:ascii="Stellar" w:hAnsi="Stellar"/>
              <w:color w:val="000000" w:themeColor="text1"/>
            </w:rPr>
          </w:rPrChange>
        </w:rPr>
        <w:pPrChange w:id="69" w:author="Rayaan Atif (Student)" w:date="2025-02-06T14:04:00Z" w16du:dateUtc="2025-02-06T06:04:00Z">
          <w:pPr>
            <w:pStyle w:val="ListParagraph"/>
            <w:numPr>
              <w:ilvl w:val="2"/>
              <w:numId w:val="2"/>
            </w:numPr>
            <w:tabs>
              <w:tab w:val="left" w:pos="2325"/>
            </w:tabs>
            <w:ind w:left="2700" w:hanging="360"/>
          </w:pPr>
        </w:pPrChange>
      </w:pPr>
    </w:p>
    <w:p w14:paraId="7AA39B35" w14:textId="77777777" w:rsidR="00922787" w:rsidRPr="00922787" w:rsidRDefault="00980CBD" w:rsidP="00980CBD">
      <w:pPr>
        <w:pStyle w:val="ListParagraph"/>
        <w:numPr>
          <w:ilvl w:val="2"/>
          <w:numId w:val="2"/>
        </w:numPr>
        <w:tabs>
          <w:tab w:val="left" w:pos="2325"/>
        </w:tabs>
        <w:rPr>
          <w:ins w:id="70" w:author="Rayaan Atif (Student)" w:date="2025-02-06T14:04:00Z" w16du:dateUtc="2025-02-06T06:04:00Z"/>
          <w:rPrChange w:id="71" w:author="Rayaan Atif (Student)" w:date="2025-02-06T14:04:00Z" w16du:dateUtc="2025-02-06T06:04:00Z">
            <w:rPr>
              <w:ins w:id="72" w:author="Rayaan Atif (Student)" w:date="2025-02-06T14:04:00Z" w16du:dateUtc="2025-02-06T06:04:00Z"/>
              <w:rFonts w:ascii="Stellar" w:hAnsi="Stellar"/>
              <w:noProof/>
            </w:rPr>
          </w:rPrChange>
        </w:rPr>
      </w:pPr>
      <w:r>
        <w:rPr>
          <w:rFonts w:ascii="Stellar" w:hAnsi="Stellar"/>
          <w:color w:val="000000" w:themeColor="text1"/>
        </w:rPr>
        <w:t xml:space="preserve">Using your fingers, gently peel the silver braiding </w:t>
      </w:r>
      <w:del w:id="73" w:author="Rayaan Atif (Student)" w:date="2025-02-05T10:40:00Z" w16du:dateUtc="2025-02-05T02:40:00Z">
        <w:r w:rsidDel="008742CB">
          <w:rPr>
            <w:rFonts w:ascii="Stellar" w:hAnsi="Stellar"/>
            <w:color w:val="000000" w:themeColor="text1"/>
          </w:rPr>
          <w:delText xml:space="preserve">back </w:delText>
        </w:r>
      </w:del>
      <w:r>
        <w:rPr>
          <w:rFonts w:ascii="Stellar" w:hAnsi="Stellar"/>
          <w:color w:val="000000" w:themeColor="text1"/>
        </w:rPr>
        <w:t>to one side, making sure all these wires are together. Twist them together to make one ‘larger’ wire.</w:t>
      </w:r>
      <w:ins w:id="74" w:author="Rayaan Atif (Student)" w:date="2025-02-06T14:04:00Z" w16du:dateUtc="2025-02-06T06:04:00Z">
        <w:r w:rsidR="00922787" w:rsidRPr="00922787">
          <w:rPr>
            <w:rFonts w:ascii="Stellar" w:hAnsi="Stellar"/>
            <w:noProof/>
          </w:rPr>
          <w:t xml:space="preserve"> </w:t>
        </w:r>
      </w:ins>
    </w:p>
    <w:p w14:paraId="690F5EB4" w14:textId="77777777" w:rsidR="00922787" w:rsidRPr="00922787" w:rsidRDefault="00922787" w:rsidP="00922787">
      <w:pPr>
        <w:pStyle w:val="ListParagraph"/>
        <w:tabs>
          <w:tab w:val="left" w:pos="2325"/>
        </w:tabs>
        <w:ind w:left="2700"/>
        <w:rPr>
          <w:ins w:id="75" w:author="Rayaan Atif (Student)" w:date="2025-02-06T14:04:00Z" w16du:dateUtc="2025-02-06T06:04:00Z"/>
          <w:rPrChange w:id="76" w:author="Rayaan Atif (Student)" w:date="2025-02-06T14:04:00Z" w16du:dateUtc="2025-02-06T06:04:00Z">
            <w:rPr>
              <w:ins w:id="77" w:author="Rayaan Atif (Student)" w:date="2025-02-06T14:04:00Z" w16du:dateUtc="2025-02-06T06:04:00Z"/>
              <w:rFonts w:ascii="Stellar" w:hAnsi="Stellar"/>
              <w:noProof/>
            </w:rPr>
          </w:rPrChange>
        </w:rPr>
        <w:pPrChange w:id="78" w:author="Rayaan Atif (Student)" w:date="2025-02-06T14:04:00Z" w16du:dateUtc="2025-02-06T06:04:00Z">
          <w:pPr>
            <w:pStyle w:val="ListParagraph"/>
            <w:numPr>
              <w:ilvl w:val="2"/>
              <w:numId w:val="2"/>
            </w:numPr>
            <w:tabs>
              <w:tab w:val="left" w:pos="2325"/>
            </w:tabs>
            <w:ind w:left="2700" w:hanging="360"/>
          </w:pPr>
        </w:pPrChange>
      </w:pPr>
    </w:p>
    <w:p w14:paraId="0BD429FC" w14:textId="5BD44D3A" w:rsidR="00F940FE" w:rsidRPr="00980CBD" w:rsidRDefault="00922787" w:rsidP="00922787">
      <w:pPr>
        <w:pStyle w:val="ListParagraph"/>
        <w:tabs>
          <w:tab w:val="left" w:pos="2325"/>
        </w:tabs>
        <w:ind w:left="2700"/>
        <w:pPrChange w:id="79" w:author="Rayaan Atif (Student)" w:date="2025-02-06T14:04:00Z" w16du:dateUtc="2025-02-06T06:04:00Z">
          <w:pPr>
            <w:pStyle w:val="ListParagraph"/>
            <w:numPr>
              <w:ilvl w:val="2"/>
              <w:numId w:val="2"/>
            </w:numPr>
            <w:tabs>
              <w:tab w:val="left" w:pos="2325"/>
            </w:tabs>
            <w:ind w:left="2700" w:hanging="360"/>
          </w:pPr>
        </w:pPrChange>
      </w:pPr>
      <w:ins w:id="80" w:author="Rayaan Atif (Student)" w:date="2025-02-06T14:04:00Z" w16du:dateUtc="2025-02-06T06:04:00Z">
        <w:r>
          <w:rPr>
            <w:rFonts w:ascii="Stellar" w:hAnsi="Stellar"/>
            <w:noProof/>
          </w:rPr>
          <w:drawing>
            <wp:inline distT="0" distB="0" distL="0" distR="0" wp14:anchorId="07505324" wp14:editId="0BD1BFB3">
              <wp:extent cx="2180590" cy="3948556"/>
              <wp:effectExtent l="43180" t="33020" r="34290" b="34290"/>
              <wp:docPr id="617465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65152" name="Picture 2"/>
                      <pic:cNvPicPr/>
                    </pic:nvPicPr>
                    <pic:blipFill rotWithShape="1">
                      <a:blip r:embed="rId18" cstate="print">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rcRect l="40229" t="44" r="18431" b="-88"/>
                      <a:stretch/>
                    </pic:blipFill>
                    <pic:spPr bwMode="auto">
                      <a:xfrm rot="5400000">
                        <a:off x="0" y="0"/>
                        <a:ext cx="2180771" cy="3948884"/>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6B3FD693" w14:textId="5B32A3FF" w:rsidR="00922787" w:rsidRPr="00922787" w:rsidRDefault="00980CBD" w:rsidP="00980CBD">
      <w:pPr>
        <w:pStyle w:val="ListParagraph"/>
        <w:numPr>
          <w:ilvl w:val="2"/>
          <w:numId w:val="2"/>
        </w:numPr>
        <w:tabs>
          <w:tab w:val="left" w:pos="2325"/>
        </w:tabs>
        <w:rPr>
          <w:ins w:id="81" w:author="Rayaan Atif (Student)" w:date="2025-02-06T14:10:00Z" w16du:dateUtc="2025-02-06T06:10:00Z"/>
          <w:rPrChange w:id="82" w:author="Rayaan Atif (Student)" w:date="2025-02-06T14:10:00Z" w16du:dateUtc="2025-02-06T06:10:00Z">
            <w:rPr>
              <w:ins w:id="83" w:author="Rayaan Atif (Student)" w:date="2025-02-06T14:10:00Z" w16du:dateUtc="2025-02-06T06:10:00Z"/>
              <w:rFonts w:ascii="Stellar" w:hAnsi="Stellar"/>
              <w:color w:val="000000" w:themeColor="text1"/>
            </w:rPr>
          </w:rPrChange>
        </w:rPr>
      </w:pPr>
      <w:r>
        <w:rPr>
          <w:rFonts w:ascii="Stellar" w:hAnsi="Stellar"/>
          <w:color w:val="000000" w:themeColor="text1"/>
        </w:rPr>
        <w:t xml:space="preserve">Use the blade to carefully cut off </w:t>
      </w:r>
      <w:del w:id="84" w:author="Rayaan Atif (Student)" w:date="2025-02-05T10:43:00Z" w16du:dateUtc="2025-02-05T02:43:00Z">
        <w:r w:rsidDel="008742CB">
          <w:rPr>
            <w:rFonts w:ascii="Stellar" w:hAnsi="Stellar"/>
            <w:color w:val="000000" w:themeColor="text1"/>
          </w:rPr>
          <w:delText xml:space="preserve">some </w:delText>
        </w:r>
      </w:del>
      <w:ins w:id="85" w:author="Rayaan Atif (Student)" w:date="2025-02-05T10:43:00Z" w16du:dateUtc="2025-02-05T02:43:00Z">
        <w:r w:rsidR="008742CB">
          <w:rPr>
            <w:rFonts w:ascii="Stellar" w:hAnsi="Stellar"/>
            <w:color w:val="000000" w:themeColor="text1"/>
          </w:rPr>
          <w:t>1.5cm</w:t>
        </w:r>
        <w:r w:rsidR="008742CB">
          <w:rPr>
            <w:rFonts w:ascii="Stellar" w:hAnsi="Stellar"/>
            <w:color w:val="000000" w:themeColor="text1"/>
          </w:rPr>
          <w:t xml:space="preserve"> </w:t>
        </w:r>
      </w:ins>
      <w:r>
        <w:rPr>
          <w:rFonts w:ascii="Stellar" w:hAnsi="Stellar"/>
          <w:color w:val="000000" w:themeColor="text1"/>
        </w:rPr>
        <w:t xml:space="preserve">of the material surrounding the inner wire, making sure that there is still </w:t>
      </w:r>
      <w:r>
        <w:rPr>
          <w:rFonts w:ascii="Stellar" w:hAnsi="Stellar"/>
          <w:color w:val="000000" w:themeColor="text1"/>
        </w:rPr>
        <w:lastRenderedPageBreak/>
        <w:t>enough left so the silver braids do not touch it</w:t>
      </w:r>
      <w:ins w:id="86" w:author="Rayaan Atif (Student)" w:date="2025-02-05T10:43:00Z" w16du:dateUtc="2025-02-05T02:43:00Z">
        <w:r w:rsidR="008742CB">
          <w:rPr>
            <w:rFonts w:ascii="Stellar" w:hAnsi="Stellar"/>
            <w:color w:val="000000" w:themeColor="text1"/>
          </w:rPr>
          <w:t>, and the inner wires do not get cut</w:t>
        </w:r>
      </w:ins>
      <w:r>
        <w:rPr>
          <w:rFonts w:ascii="Stellar" w:hAnsi="Stellar"/>
          <w:color w:val="000000" w:themeColor="text1"/>
        </w:rPr>
        <w:t>.</w:t>
      </w:r>
      <w:ins w:id="87" w:author="Rayaan Atif (Student)" w:date="2025-02-05T10:43:00Z" w16du:dateUtc="2025-02-05T02:43:00Z">
        <w:r w:rsidR="008742CB">
          <w:rPr>
            <w:rFonts w:ascii="Stellar" w:hAnsi="Stellar"/>
            <w:color w:val="000000" w:themeColor="text1"/>
          </w:rPr>
          <w:t xml:space="preserve"> </w:t>
        </w:r>
      </w:ins>
    </w:p>
    <w:p w14:paraId="52A5B27E" w14:textId="4886D441" w:rsidR="00922787" w:rsidRPr="00922787" w:rsidRDefault="00922787" w:rsidP="00922787">
      <w:pPr>
        <w:pStyle w:val="ListParagraph"/>
        <w:tabs>
          <w:tab w:val="left" w:pos="2325"/>
        </w:tabs>
        <w:ind w:left="2700"/>
        <w:rPr>
          <w:ins w:id="88" w:author="Rayaan Atif (Student)" w:date="2025-02-06T14:10:00Z" w16du:dateUtc="2025-02-06T06:10:00Z"/>
          <w:rPrChange w:id="89" w:author="Rayaan Atif (Student)" w:date="2025-02-06T14:10:00Z" w16du:dateUtc="2025-02-06T06:10:00Z">
            <w:rPr>
              <w:ins w:id="90" w:author="Rayaan Atif (Student)" w:date="2025-02-06T14:10:00Z" w16du:dateUtc="2025-02-06T06:10:00Z"/>
              <w:rFonts w:ascii="Stellar" w:hAnsi="Stellar"/>
              <w:color w:val="000000" w:themeColor="text1"/>
            </w:rPr>
          </w:rPrChange>
        </w:rPr>
        <w:pPrChange w:id="91" w:author="Rayaan Atif (Student)" w:date="2025-02-06T14:10:00Z" w16du:dateUtc="2025-02-06T06:10:00Z">
          <w:pPr>
            <w:pStyle w:val="ListParagraph"/>
            <w:numPr>
              <w:ilvl w:val="2"/>
              <w:numId w:val="2"/>
            </w:numPr>
            <w:tabs>
              <w:tab w:val="left" w:pos="2325"/>
            </w:tabs>
            <w:ind w:left="2700" w:hanging="360"/>
          </w:pPr>
        </w:pPrChange>
      </w:pPr>
    </w:p>
    <w:p w14:paraId="6C3B66D7" w14:textId="7F3EBDE0" w:rsidR="00980CBD" w:rsidRPr="00980CBD" w:rsidRDefault="00922787" w:rsidP="00922787">
      <w:pPr>
        <w:pStyle w:val="ListParagraph"/>
        <w:tabs>
          <w:tab w:val="left" w:pos="2325"/>
        </w:tabs>
        <w:ind w:left="2700"/>
        <w:pPrChange w:id="92" w:author="Rayaan Atif (Student)" w:date="2025-02-06T14:10:00Z" w16du:dateUtc="2025-02-06T06:10:00Z">
          <w:pPr>
            <w:pStyle w:val="ListParagraph"/>
            <w:numPr>
              <w:ilvl w:val="2"/>
              <w:numId w:val="2"/>
            </w:numPr>
            <w:tabs>
              <w:tab w:val="left" w:pos="2325"/>
            </w:tabs>
            <w:ind w:left="2700" w:hanging="360"/>
          </w:pPr>
        </w:pPrChange>
      </w:pPr>
      <w:ins w:id="93" w:author="Rayaan Atif (Student)" w:date="2025-02-06T14:04:00Z" w16du:dateUtc="2025-02-06T06:04:00Z">
        <w:r>
          <w:rPr>
            <w:rFonts w:ascii="Stellar" w:hAnsi="Stellar"/>
            <w:noProof/>
          </w:rPr>
          <w:drawing>
            <wp:inline distT="0" distB="0" distL="0" distR="0" wp14:anchorId="403A013E" wp14:editId="1B725273">
              <wp:extent cx="2055770" cy="3948007"/>
              <wp:effectExtent l="31750" t="44450" r="33655" b="33655"/>
              <wp:docPr id="911957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7742" name="Picture 2"/>
                      <pic:cNvPicPr/>
                    </pic:nvPicPr>
                    <pic:blipFill rotWithShape="1">
                      <a:blip r:embed="rId20" cstate="print">
                        <a:extLst>
                          <a:ext uri="{BEBA8EAE-BF5A-486C-A8C5-ECC9F3942E4B}">
                            <a14:imgProps xmlns:a14="http://schemas.microsoft.com/office/drawing/2010/main">
                              <a14:imgLayer r:embed="rId21">
                                <a14:imgEffect>
                                  <a14:brightnessContrast bright="20000"/>
                                </a14:imgEffect>
                              </a14:imgLayer>
                            </a14:imgProps>
                          </a:ext>
                          <a:ext uri="{28A0092B-C50C-407E-A947-70E740481C1C}">
                            <a14:useLocalDpi xmlns:a14="http://schemas.microsoft.com/office/drawing/2010/main" val="0"/>
                          </a:ext>
                        </a:extLst>
                      </a:blip>
                      <a:srcRect l="44635" t="239" r="16403" b="-239"/>
                      <a:stretch/>
                    </pic:blipFill>
                    <pic:spPr bwMode="auto">
                      <a:xfrm rot="5400000">
                        <a:off x="0" y="0"/>
                        <a:ext cx="2055770" cy="394800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734DD240" w14:textId="2DB96D59" w:rsidR="00922787" w:rsidRPr="00922787" w:rsidRDefault="00922787" w:rsidP="00922787">
      <w:pPr>
        <w:pStyle w:val="ListParagraph"/>
        <w:tabs>
          <w:tab w:val="left" w:pos="2325"/>
        </w:tabs>
        <w:ind w:left="1800"/>
        <w:rPr>
          <w:ins w:id="94" w:author="Rayaan Atif (Student)" w:date="2025-02-06T14:10:00Z" w16du:dateUtc="2025-02-06T06:10:00Z"/>
          <w:rFonts w:ascii="Stellar" w:hAnsi="Stellar"/>
          <w:rPrChange w:id="95" w:author="Rayaan Atif (Student)" w:date="2025-02-06T14:10:00Z" w16du:dateUtc="2025-02-06T06:10:00Z">
            <w:rPr>
              <w:ins w:id="96" w:author="Rayaan Atif (Student)" w:date="2025-02-06T14:10:00Z" w16du:dateUtc="2025-02-06T06:10:00Z"/>
              <w:rFonts w:ascii="Stellar" w:hAnsi="Stellar"/>
              <w:color w:val="000000" w:themeColor="text1"/>
            </w:rPr>
          </w:rPrChange>
        </w:rPr>
        <w:pPrChange w:id="97" w:author="Rayaan Atif (Student)" w:date="2025-02-06T14:10:00Z" w16du:dateUtc="2025-02-06T06:10:00Z">
          <w:pPr>
            <w:pStyle w:val="ListParagraph"/>
            <w:numPr>
              <w:ilvl w:val="1"/>
              <w:numId w:val="2"/>
            </w:numPr>
            <w:tabs>
              <w:tab w:val="left" w:pos="2325"/>
            </w:tabs>
            <w:ind w:left="1800" w:hanging="360"/>
          </w:pPr>
        </w:pPrChange>
      </w:pPr>
    </w:p>
    <w:p w14:paraId="381301CF" w14:textId="40CA4B26" w:rsidR="00980CBD" w:rsidRPr="008507AC" w:rsidRDefault="008507AC" w:rsidP="00980CBD">
      <w:pPr>
        <w:pStyle w:val="ListParagraph"/>
        <w:numPr>
          <w:ilvl w:val="1"/>
          <w:numId w:val="2"/>
        </w:numPr>
        <w:tabs>
          <w:tab w:val="left" w:pos="2325"/>
        </w:tabs>
        <w:rPr>
          <w:ins w:id="98" w:author="Rayaan Atif (Student)" w:date="2025-02-06T14:14:00Z" w16du:dateUtc="2025-02-06T06:14:00Z"/>
          <w:rFonts w:ascii="Stellar" w:hAnsi="Stellar"/>
          <w:rPrChange w:id="99" w:author="Rayaan Atif (Student)" w:date="2025-02-06T14:14:00Z" w16du:dateUtc="2025-02-06T06:14:00Z">
            <w:rPr>
              <w:ins w:id="100" w:author="Rayaan Atif (Student)" w:date="2025-02-06T14:14:00Z" w16du:dateUtc="2025-02-06T06:14:00Z"/>
              <w:rFonts w:ascii="Stellar" w:hAnsi="Stellar"/>
              <w:color w:val="000000" w:themeColor="text1"/>
            </w:rPr>
          </w:rPrChange>
        </w:rPr>
      </w:pPr>
      <w:ins w:id="101" w:author="Rayaan Atif (Student)" w:date="2025-02-06T14:11:00Z" w16du:dateUtc="2025-02-06T06:11:00Z">
        <w:r>
          <w:rPr>
            <w:noProof/>
          </w:rPr>
          <w:drawing>
            <wp:anchor distT="0" distB="0" distL="114300" distR="114300" simplePos="0" relativeHeight="251659264" behindDoc="0" locked="0" layoutInCell="1" allowOverlap="1" wp14:anchorId="18AD3692" wp14:editId="7B82DE26">
              <wp:simplePos x="0" y="0"/>
              <wp:positionH relativeFrom="column">
                <wp:posOffset>1685290</wp:posOffset>
              </wp:positionH>
              <wp:positionV relativeFrom="paragraph">
                <wp:posOffset>612140</wp:posOffset>
              </wp:positionV>
              <wp:extent cx="3127375" cy="3009265"/>
              <wp:effectExtent l="33655" t="42545" r="43180" b="43180"/>
              <wp:wrapTopAndBottom/>
              <wp:docPr id="1707600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0656" name="Picture 2"/>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9383" t="2343" r="31308" b="21396"/>
                      <a:stretch/>
                    </pic:blipFill>
                    <pic:spPr bwMode="auto">
                      <a:xfrm rot="5400000">
                        <a:off x="0" y="0"/>
                        <a:ext cx="3127375" cy="3009265"/>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0039B1" w:rsidRPr="000039B1">
        <w:rPr>
          <w:rFonts w:ascii="Stellar" w:hAnsi="Stellar"/>
          <w:color w:val="000000" w:themeColor="text1"/>
        </w:rPr>
        <w:t xml:space="preserve">You now </w:t>
      </w:r>
      <w:proofErr w:type="gramStart"/>
      <w:r w:rsidR="000039B1" w:rsidRPr="000039B1">
        <w:rPr>
          <w:rFonts w:ascii="Stellar" w:hAnsi="Stellar"/>
          <w:color w:val="000000" w:themeColor="text1"/>
        </w:rPr>
        <w:t>have to</w:t>
      </w:r>
      <w:proofErr w:type="gramEnd"/>
      <w:r w:rsidR="000039B1" w:rsidRPr="000039B1">
        <w:rPr>
          <w:rFonts w:ascii="Stellar" w:hAnsi="Stellar"/>
          <w:color w:val="000000" w:themeColor="text1"/>
        </w:rPr>
        <w:t xml:space="preserve"> place the connector onto the cable so it can connect to the antenna. Start by sliding on the larger hollow piece over the inner wire and silver outer wire so that it sits on the black insulation.</w:t>
      </w:r>
    </w:p>
    <w:p w14:paraId="6FA7D1FA" w14:textId="21BA6672" w:rsidR="00922787" w:rsidRPr="00922787" w:rsidRDefault="00922787" w:rsidP="00922787">
      <w:pPr>
        <w:tabs>
          <w:tab w:val="left" w:pos="2325"/>
        </w:tabs>
        <w:rPr>
          <w:rFonts w:ascii="Stellar" w:hAnsi="Stellar"/>
          <w:rPrChange w:id="102" w:author="Rayaan Atif (Student)" w:date="2025-02-06T14:11:00Z" w16du:dateUtc="2025-02-06T06:11:00Z">
            <w:rPr/>
          </w:rPrChange>
        </w:rPr>
        <w:pPrChange w:id="103" w:author="Rayaan Atif (Student)" w:date="2025-02-06T14:11:00Z" w16du:dateUtc="2025-02-06T06:11:00Z">
          <w:pPr>
            <w:pStyle w:val="ListParagraph"/>
            <w:numPr>
              <w:ilvl w:val="1"/>
              <w:numId w:val="2"/>
            </w:numPr>
            <w:tabs>
              <w:tab w:val="left" w:pos="2325"/>
            </w:tabs>
            <w:ind w:left="1800" w:hanging="360"/>
          </w:pPr>
        </w:pPrChange>
      </w:pPr>
    </w:p>
    <w:p w14:paraId="72ACAB9E" w14:textId="7D892B0A" w:rsidR="00F5409E" w:rsidRDefault="000039B1" w:rsidP="000039B1">
      <w:pPr>
        <w:pStyle w:val="ListParagraph"/>
        <w:numPr>
          <w:ilvl w:val="1"/>
          <w:numId w:val="2"/>
        </w:numPr>
        <w:tabs>
          <w:tab w:val="left" w:pos="2325"/>
        </w:tabs>
        <w:rPr>
          <w:rFonts w:ascii="Stellar" w:hAnsi="Stellar"/>
        </w:rPr>
      </w:pPr>
      <w:del w:id="104" w:author="Rayaan Atif (Student)" w:date="2025-02-05T10:50:00Z" w16du:dateUtc="2025-02-05T02:50:00Z">
        <w:r w:rsidRPr="000039B1" w:rsidDel="007323A5">
          <w:rPr>
            <w:rFonts w:ascii="Stellar" w:hAnsi="Stellar"/>
          </w:rPr>
          <w:delText xml:space="preserve">Using the larger half of the connector, </w:delText>
        </w:r>
      </w:del>
      <w:ins w:id="105" w:author="Rayaan Atif (Student)" w:date="2025-02-05T10:50:00Z" w16du:dateUtc="2025-02-05T02:50:00Z">
        <w:r w:rsidR="007323A5">
          <w:rPr>
            <w:rFonts w:ascii="Stellar" w:hAnsi="Stellar"/>
          </w:rPr>
          <w:t>Next</w:t>
        </w:r>
      </w:ins>
      <w:del w:id="106" w:author="Rayaan Atif (Student)" w:date="2025-02-05T10:50:00Z" w16du:dateUtc="2025-02-05T02:50:00Z">
        <w:r w:rsidR="00F5409E" w:rsidDel="007323A5">
          <w:rPr>
            <w:rFonts w:ascii="Stellar" w:hAnsi="Stellar"/>
          </w:rPr>
          <w:delText>first</w:delText>
        </w:r>
      </w:del>
      <w:r w:rsidR="00F5409E">
        <w:rPr>
          <w:rFonts w:ascii="Stellar" w:hAnsi="Stellar"/>
        </w:rPr>
        <w:t>, carefully place the inner wires inside of the small gold pin</w:t>
      </w:r>
      <w:ins w:id="107" w:author="Rayaan Atif (Student)" w:date="2025-02-05T10:51:00Z" w16du:dateUtc="2025-02-05T02:51:00Z">
        <w:r w:rsidR="007323A5">
          <w:rPr>
            <w:rFonts w:ascii="Stellar" w:hAnsi="Stellar"/>
          </w:rPr>
          <w:t>, twisting the wires if needed</w:t>
        </w:r>
      </w:ins>
      <w:r w:rsidR="00F5409E">
        <w:rPr>
          <w:rFonts w:ascii="Stellar" w:hAnsi="Stellar"/>
        </w:rPr>
        <w:t>. Using a coaxial crimp tool and an appropriately sized hole, crimp this pin onto the inner wires.</w:t>
      </w:r>
    </w:p>
    <w:p w14:paraId="71D6E5BC" w14:textId="1A64F794" w:rsidR="000039B1" w:rsidRDefault="00F5409E" w:rsidP="000039B1">
      <w:pPr>
        <w:pStyle w:val="ListParagraph"/>
        <w:numPr>
          <w:ilvl w:val="1"/>
          <w:numId w:val="2"/>
        </w:numPr>
        <w:tabs>
          <w:tab w:val="left" w:pos="2325"/>
        </w:tabs>
        <w:rPr>
          <w:rFonts w:ascii="Stellar" w:hAnsi="Stellar"/>
        </w:rPr>
      </w:pPr>
      <w:r>
        <w:rPr>
          <w:rFonts w:ascii="Stellar" w:hAnsi="Stellar"/>
        </w:rPr>
        <w:t xml:space="preserve">Then pass this pin and </w:t>
      </w:r>
      <w:r w:rsidR="000039B1" w:rsidRPr="000039B1">
        <w:rPr>
          <w:rFonts w:ascii="Stellar" w:hAnsi="Stellar"/>
        </w:rPr>
        <w:t>the inner wire through the hole on the bottom</w:t>
      </w:r>
      <w:r>
        <w:rPr>
          <w:rFonts w:ascii="Stellar" w:hAnsi="Stellar"/>
        </w:rPr>
        <w:t xml:space="preserve"> of the connector</w:t>
      </w:r>
      <w:r w:rsidR="000039B1" w:rsidRPr="000039B1">
        <w:rPr>
          <w:rFonts w:ascii="Stellar" w:hAnsi="Stellar"/>
        </w:rPr>
        <w:t>, making sure the silver wires stay on the outside.</w:t>
      </w:r>
    </w:p>
    <w:p w14:paraId="27D47C8D" w14:textId="2E8933B6" w:rsidR="000039B1" w:rsidRDefault="000039B1" w:rsidP="000039B1">
      <w:pPr>
        <w:pStyle w:val="ListParagraph"/>
        <w:numPr>
          <w:ilvl w:val="1"/>
          <w:numId w:val="2"/>
        </w:numPr>
        <w:tabs>
          <w:tab w:val="left" w:pos="2325"/>
        </w:tabs>
        <w:rPr>
          <w:rFonts w:ascii="Stellar" w:hAnsi="Stellar"/>
        </w:rPr>
      </w:pPr>
      <w:r>
        <w:rPr>
          <w:rFonts w:ascii="Stellar" w:hAnsi="Stellar"/>
        </w:rPr>
        <w:t>Slide the hollow part upwards so it completely covers the silver braids.</w:t>
      </w:r>
    </w:p>
    <w:p w14:paraId="7F93DA04" w14:textId="1C7D4783" w:rsidR="000039B1" w:rsidRDefault="000039B1" w:rsidP="000039B1">
      <w:pPr>
        <w:pStyle w:val="ListParagraph"/>
        <w:numPr>
          <w:ilvl w:val="2"/>
          <w:numId w:val="2"/>
        </w:numPr>
        <w:tabs>
          <w:tab w:val="left" w:pos="2325"/>
        </w:tabs>
        <w:rPr>
          <w:rFonts w:ascii="Stellar" w:hAnsi="Stellar"/>
        </w:rPr>
      </w:pPr>
      <w:r>
        <w:rPr>
          <w:rFonts w:ascii="Stellar" w:hAnsi="Stellar"/>
        </w:rPr>
        <w:t>Note that this may take a bit of force.</w:t>
      </w:r>
    </w:p>
    <w:p w14:paraId="7D6829F4" w14:textId="284A9A83" w:rsidR="000039B1" w:rsidRDefault="000039B1" w:rsidP="000039B1">
      <w:pPr>
        <w:pStyle w:val="ListParagraph"/>
        <w:numPr>
          <w:ilvl w:val="1"/>
          <w:numId w:val="2"/>
        </w:numPr>
        <w:tabs>
          <w:tab w:val="left" w:pos="2325"/>
        </w:tabs>
        <w:rPr>
          <w:ins w:id="108" w:author="Rayaan Atif (Student)" w:date="2025-02-06T14:16:00Z" w16du:dateUtc="2025-02-06T06:16:00Z"/>
          <w:rFonts w:ascii="Stellar" w:hAnsi="Stellar"/>
        </w:rPr>
      </w:pPr>
      <w:r>
        <w:rPr>
          <w:rFonts w:ascii="Stellar" w:hAnsi="Stellar"/>
        </w:rPr>
        <w:t>Using the coaxial crimp tool, place the part you have just moved in an appropriately sized hole. Squeeze down until it locks and releases. This should now stay in place.</w:t>
      </w:r>
    </w:p>
    <w:p w14:paraId="50C5D603" w14:textId="35C61672" w:rsidR="008507AC" w:rsidRPr="008507AC" w:rsidRDefault="008507AC" w:rsidP="008507AC">
      <w:pPr>
        <w:tabs>
          <w:tab w:val="left" w:pos="2325"/>
        </w:tabs>
        <w:ind w:left="1440"/>
        <w:rPr>
          <w:rFonts w:ascii="Stellar" w:hAnsi="Stellar"/>
          <w:rPrChange w:id="109" w:author="Rayaan Atif (Student)" w:date="2025-02-06T14:16:00Z" w16du:dateUtc="2025-02-06T06:16:00Z">
            <w:rPr/>
          </w:rPrChange>
        </w:rPr>
        <w:pPrChange w:id="110" w:author="Rayaan Atif (Student)" w:date="2025-02-06T14:16:00Z" w16du:dateUtc="2025-02-06T06:16:00Z">
          <w:pPr>
            <w:pStyle w:val="ListParagraph"/>
            <w:numPr>
              <w:ilvl w:val="1"/>
              <w:numId w:val="2"/>
            </w:numPr>
            <w:tabs>
              <w:tab w:val="left" w:pos="2325"/>
            </w:tabs>
            <w:ind w:left="1800" w:hanging="360"/>
          </w:pPr>
        </w:pPrChange>
      </w:pPr>
      <w:ins w:id="111" w:author="Rayaan Atif (Student)" w:date="2025-02-06T14:16:00Z" w16du:dateUtc="2025-02-06T06:16:00Z">
        <w:r>
          <w:rPr>
            <w:noProof/>
          </w:rPr>
          <w:lastRenderedPageBreak/>
          <w:drawing>
            <wp:inline distT="0" distB="0" distL="0" distR="0" wp14:anchorId="0B57DA13" wp14:editId="15911FEF">
              <wp:extent cx="2055770" cy="3948007"/>
              <wp:effectExtent l="31750" t="44450" r="33655" b="33655"/>
              <wp:docPr id="110016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590" name="Picture 2"/>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l="33886" r="27152"/>
                      <a:stretch/>
                    </pic:blipFill>
                    <pic:spPr bwMode="auto">
                      <a:xfrm rot="5400000">
                        <a:off x="0" y="0"/>
                        <a:ext cx="2055770" cy="394800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5F2FDA39" w14:textId="77777777" w:rsidR="008507AC" w:rsidRPr="008507AC" w:rsidRDefault="008507AC" w:rsidP="008507AC">
      <w:pPr>
        <w:tabs>
          <w:tab w:val="left" w:pos="2325"/>
        </w:tabs>
        <w:rPr>
          <w:ins w:id="112" w:author="Rayaan Atif (Student)" w:date="2025-02-06T14:16:00Z" w16du:dateUtc="2025-02-06T06:16:00Z"/>
          <w:rFonts w:ascii="Stellar" w:hAnsi="Stellar"/>
          <w:rPrChange w:id="113" w:author="Rayaan Atif (Student)" w:date="2025-02-06T14:16:00Z" w16du:dateUtc="2025-02-06T06:16:00Z">
            <w:rPr>
              <w:ins w:id="114" w:author="Rayaan Atif (Student)" w:date="2025-02-06T14:16:00Z" w16du:dateUtc="2025-02-06T06:16:00Z"/>
            </w:rPr>
          </w:rPrChange>
        </w:rPr>
        <w:pPrChange w:id="115" w:author="Rayaan Atif (Student)" w:date="2025-02-06T14:16:00Z" w16du:dateUtc="2025-02-06T06:16:00Z">
          <w:pPr>
            <w:pStyle w:val="ListParagraph"/>
            <w:numPr>
              <w:ilvl w:val="1"/>
              <w:numId w:val="2"/>
            </w:numPr>
            <w:tabs>
              <w:tab w:val="left" w:pos="2325"/>
            </w:tabs>
            <w:ind w:left="1800" w:hanging="360"/>
          </w:pPr>
        </w:pPrChange>
      </w:pPr>
    </w:p>
    <w:p w14:paraId="290360D5" w14:textId="5FA53003" w:rsidR="001A6D74" w:rsidRDefault="001A6D74" w:rsidP="000039B1">
      <w:pPr>
        <w:pStyle w:val="ListParagraph"/>
        <w:numPr>
          <w:ilvl w:val="1"/>
          <w:numId w:val="2"/>
        </w:numPr>
        <w:tabs>
          <w:tab w:val="left" w:pos="2325"/>
        </w:tabs>
        <w:rPr>
          <w:rFonts w:ascii="Stellar" w:hAnsi="Stellar"/>
        </w:rPr>
      </w:pPr>
      <w:r>
        <w:rPr>
          <w:rFonts w:ascii="Stellar" w:hAnsi="Stellar"/>
        </w:rPr>
        <w:t>Using some insulating tape, cover any exposed cable left behind.</w:t>
      </w:r>
    </w:p>
    <w:p w14:paraId="33BAB38F" w14:textId="4E498E1A" w:rsidR="000039B1" w:rsidRDefault="000039B1" w:rsidP="000039B1">
      <w:pPr>
        <w:pStyle w:val="ListParagraph"/>
        <w:numPr>
          <w:ilvl w:val="1"/>
          <w:numId w:val="2"/>
        </w:numPr>
        <w:tabs>
          <w:tab w:val="left" w:pos="2325"/>
        </w:tabs>
        <w:rPr>
          <w:rFonts w:ascii="Stellar" w:hAnsi="Stellar"/>
        </w:rPr>
      </w:pPr>
      <w:r>
        <w:rPr>
          <w:rFonts w:ascii="Stellar" w:hAnsi="Stellar"/>
        </w:rPr>
        <w:t>Repeat Step b. again on the other side of the cable, leaving both sets of wires separated.</w:t>
      </w:r>
    </w:p>
    <w:p w14:paraId="707830F4" w14:textId="66D2B3CB" w:rsidR="00FD3BDA" w:rsidRDefault="00FD3BDA" w:rsidP="00FD3BDA">
      <w:pPr>
        <w:pStyle w:val="ListParagraph"/>
        <w:tabs>
          <w:tab w:val="left" w:pos="2325"/>
        </w:tabs>
        <w:ind w:left="1800"/>
        <w:rPr>
          <w:rFonts w:ascii="Stellar" w:hAnsi="Stellar"/>
        </w:rPr>
      </w:pPr>
    </w:p>
    <w:p w14:paraId="18C5204C" w14:textId="49137C86" w:rsidR="00DA6B58" w:rsidRPr="00F4069A" w:rsidRDefault="00550DE4" w:rsidP="00DA6B58">
      <w:pPr>
        <w:pStyle w:val="ListParagraph"/>
        <w:numPr>
          <w:ilvl w:val="0"/>
          <w:numId w:val="2"/>
        </w:numPr>
        <w:tabs>
          <w:tab w:val="left" w:pos="2325"/>
        </w:tabs>
        <w:rPr>
          <w:rFonts w:ascii="Stellar" w:hAnsi="Stellar"/>
        </w:rPr>
      </w:pPr>
      <w:r>
        <w:rPr>
          <w:rFonts w:ascii="Stellar" w:hAnsi="Stellar"/>
          <w:b/>
          <w:bCs/>
        </w:rPr>
        <w:t>Beginning to Put</w:t>
      </w:r>
      <w:r w:rsidR="00DA6B58">
        <w:rPr>
          <w:rFonts w:ascii="Stellar" w:hAnsi="Stellar"/>
          <w:b/>
          <w:bCs/>
        </w:rPr>
        <w:t xml:space="preserve"> it </w:t>
      </w:r>
      <w:r>
        <w:rPr>
          <w:rFonts w:ascii="Stellar" w:hAnsi="Stellar"/>
          <w:b/>
          <w:bCs/>
        </w:rPr>
        <w:t>A</w:t>
      </w:r>
      <w:r w:rsidR="00DA6B58">
        <w:rPr>
          <w:rFonts w:ascii="Stellar" w:hAnsi="Stellar"/>
          <w:b/>
          <w:bCs/>
        </w:rPr>
        <w:t>ll Together</w:t>
      </w:r>
    </w:p>
    <w:p w14:paraId="72E170C0" w14:textId="0B9CEE29" w:rsidR="00F4069A" w:rsidRDefault="00F4069A" w:rsidP="00F4069A">
      <w:pPr>
        <w:pStyle w:val="ListParagraph"/>
        <w:numPr>
          <w:ilvl w:val="1"/>
          <w:numId w:val="2"/>
        </w:numPr>
        <w:tabs>
          <w:tab w:val="left" w:pos="2325"/>
        </w:tabs>
        <w:rPr>
          <w:rFonts w:ascii="Stellar" w:hAnsi="Stellar"/>
        </w:rPr>
      </w:pPr>
      <w:r>
        <w:rPr>
          <w:rFonts w:ascii="Stellar" w:hAnsi="Stellar"/>
        </w:rPr>
        <w:t>Slide on the four 3D</w:t>
      </w:r>
      <w:r w:rsidR="004F799D">
        <w:rPr>
          <w:rFonts w:ascii="Stellar" w:hAnsi="Stellar"/>
        </w:rPr>
        <w:t>-</w:t>
      </w:r>
      <w:r>
        <w:rPr>
          <w:rFonts w:ascii="Stellar" w:hAnsi="Stellar"/>
        </w:rPr>
        <w:t>printed element brackets</w:t>
      </w:r>
      <w:r w:rsidR="004F799D">
        <w:rPr>
          <w:rFonts w:ascii="Stellar" w:hAnsi="Stellar"/>
        </w:rPr>
        <w:t xml:space="preserve"> so that there is one parasitic bracket before the ho</w:t>
      </w:r>
      <w:r w:rsidR="002A717B">
        <w:rPr>
          <w:rFonts w:ascii="Stellar" w:hAnsi="Stellar"/>
        </w:rPr>
        <w:t>l</w:t>
      </w:r>
      <w:r w:rsidR="004F799D">
        <w:rPr>
          <w:rFonts w:ascii="Stellar" w:hAnsi="Stellar"/>
        </w:rPr>
        <w:t>e on the shortest side, with the first bracket after the hole being the driven element bracket, as shown in the image below.</w:t>
      </w:r>
    </w:p>
    <w:p w14:paraId="278335BB" w14:textId="77777777" w:rsidR="00AA321A" w:rsidRDefault="00AA321A" w:rsidP="00AA321A">
      <w:pPr>
        <w:pStyle w:val="ListParagraph"/>
        <w:tabs>
          <w:tab w:val="left" w:pos="2325"/>
        </w:tabs>
        <w:ind w:left="1800"/>
        <w:rPr>
          <w:rFonts w:ascii="Stellar" w:hAnsi="Stellar"/>
        </w:rPr>
      </w:pPr>
    </w:p>
    <w:p w14:paraId="69AE0332" w14:textId="7597FB3C" w:rsidR="004F799D" w:rsidRPr="00DA6B58" w:rsidRDefault="00550DE4" w:rsidP="004F799D">
      <w:pPr>
        <w:pStyle w:val="ListParagraph"/>
        <w:tabs>
          <w:tab w:val="left" w:pos="2325"/>
        </w:tabs>
        <w:ind w:left="1800"/>
        <w:rPr>
          <w:rFonts w:ascii="Stellar" w:hAnsi="Stellar"/>
        </w:rPr>
      </w:pPr>
      <w:r>
        <w:rPr>
          <w:rFonts w:ascii="Stellar" w:hAnsi="Stellar"/>
          <w:noProof/>
        </w:rPr>
        <w:drawing>
          <wp:inline distT="0" distB="0" distL="0" distR="0" wp14:anchorId="628E1FCF" wp14:editId="694038A1">
            <wp:extent cx="4964339" cy="1225895"/>
            <wp:effectExtent l="38100" t="38100" r="40005" b="44450"/>
            <wp:docPr id="1580009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9550"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4339" cy="1225895"/>
                    </a:xfrm>
                    <a:prstGeom prst="rect">
                      <a:avLst/>
                    </a:prstGeom>
                    <a:ln w="38100">
                      <a:solidFill>
                        <a:schemeClr val="tx1"/>
                      </a:solidFill>
                    </a:ln>
                  </pic:spPr>
                </pic:pic>
              </a:graphicData>
            </a:graphic>
          </wp:inline>
        </w:drawing>
      </w:r>
    </w:p>
    <w:p w14:paraId="78B643EF" w14:textId="77777777" w:rsidR="00AA321A" w:rsidRDefault="00AA321A" w:rsidP="00AA321A">
      <w:pPr>
        <w:pStyle w:val="ListParagraph"/>
        <w:tabs>
          <w:tab w:val="left" w:pos="2325"/>
        </w:tabs>
        <w:ind w:left="1800"/>
        <w:rPr>
          <w:rFonts w:ascii="Stellar" w:hAnsi="Stellar"/>
        </w:rPr>
      </w:pPr>
    </w:p>
    <w:p w14:paraId="22068D56" w14:textId="59B1C26E" w:rsidR="00592391" w:rsidRPr="00592391" w:rsidRDefault="00592391" w:rsidP="00592391">
      <w:pPr>
        <w:pStyle w:val="ListParagraph"/>
        <w:numPr>
          <w:ilvl w:val="1"/>
          <w:numId w:val="2"/>
        </w:numPr>
        <w:tabs>
          <w:tab w:val="left" w:pos="2325"/>
        </w:tabs>
        <w:rPr>
          <w:ins w:id="116" w:author="Rayaan Atif (Student)" w:date="2025-02-06T14:37:00Z" w16du:dateUtc="2025-02-06T06:37:00Z"/>
          <w:rFonts w:ascii="Stellar" w:hAnsi="Stellar"/>
          <w:rPrChange w:id="117" w:author="Rayaan Atif (Student)" w:date="2025-02-06T14:37:00Z" w16du:dateUtc="2025-02-06T06:37:00Z">
            <w:rPr>
              <w:ins w:id="118" w:author="Rayaan Atif (Student)" w:date="2025-02-06T14:37:00Z" w16du:dateUtc="2025-02-06T06:37:00Z"/>
            </w:rPr>
          </w:rPrChange>
        </w:rPr>
      </w:pPr>
      <w:ins w:id="119" w:author="Rayaan Atif (Student)" w:date="2025-02-06T14:37:00Z" w16du:dateUtc="2025-02-06T06:37:00Z">
        <w:r>
          <w:rPr>
            <w:rFonts w:ascii="Stellar" w:hAnsi="Stellar"/>
          </w:rPr>
          <w:t>Using the two smallest elements (the ones that were sanded), slide them into the driven element bracket (as depicted by the red in the image above).</w:t>
        </w:r>
      </w:ins>
    </w:p>
    <w:p w14:paraId="3071D883" w14:textId="067DC54B" w:rsidR="00DA6B58" w:rsidRDefault="00F4069A" w:rsidP="00DA6B58">
      <w:pPr>
        <w:pStyle w:val="ListParagraph"/>
        <w:numPr>
          <w:ilvl w:val="1"/>
          <w:numId w:val="2"/>
        </w:numPr>
        <w:tabs>
          <w:tab w:val="left" w:pos="2325"/>
        </w:tabs>
        <w:rPr>
          <w:ins w:id="120" w:author="Rayaan Atif (Student)" w:date="2025-02-06T14:21:00Z" w16du:dateUtc="2025-02-06T06:21:00Z"/>
          <w:rFonts w:ascii="Stellar" w:hAnsi="Stellar"/>
        </w:rPr>
      </w:pPr>
      <w:r>
        <w:rPr>
          <w:rFonts w:ascii="Stellar" w:hAnsi="Stellar"/>
        </w:rPr>
        <w:t>Slide the coaxial cable through the PVC pipe</w:t>
      </w:r>
      <w:r w:rsidR="002A717B">
        <w:rPr>
          <w:rFonts w:ascii="Stellar" w:hAnsi="Stellar"/>
        </w:rPr>
        <w:t xml:space="preserve"> </w:t>
      </w:r>
      <w:r w:rsidR="00F5409E">
        <w:rPr>
          <w:rFonts w:ascii="Stellar" w:hAnsi="Stellar"/>
        </w:rPr>
        <w:t>up through the</w:t>
      </w:r>
      <w:r w:rsidR="002A717B">
        <w:rPr>
          <w:rFonts w:ascii="Stellar" w:hAnsi="Stellar"/>
        </w:rPr>
        <w:t xml:space="preserve"> </w:t>
      </w:r>
      <w:r w:rsidR="00F5409E">
        <w:rPr>
          <w:rFonts w:ascii="Stellar" w:hAnsi="Stellar"/>
        </w:rPr>
        <w:t>first hole at 70mm</w:t>
      </w:r>
      <w:r>
        <w:rPr>
          <w:rFonts w:ascii="Stellar" w:hAnsi="Stellar"/>
        </w:rPr>
        <w:t xml:space="preserve">, pulling the side without the connector through the </w:t>
      </w:r>
      <w:r w:rsidR="00F5409E">
        <w:rPr>
          <w:rFonts w:ascii="Stellar" w:hAnsi="Stellar"/>
        </w:rPr>
        <w:t xml:space="preserve">205mm </w:t>
      </w:r>
      <w:r>
        <w:rPr>
          <w:rFonts w:ascii="Stellar" w:hAnsi="Stellar"/>
        </w:rPr>
        <w:t>hole you had drilled earlier.</w:t>
      </w:r>
      <w:ins w:id="121" w:author="Rayaan Atif (Student)" w:date="2025-02-06T14:21:00Z" w16du:dateUtc="2025-02-06T06:21:00Z">
        <w:r w:rsidR="008507AC">
          <w:rPr>
            <w:rFonts w:ascii="Stellar" w:hAnsi="Stellar"/>
          </w:rPr>
          <w:t xml:space="preserve"> This is shown through the blue line </w:t>
        </w:r>
      </w:ins>
      <w:ins w:id="122" w:author="Rayaan Atif (Student)" w:date="2025-02-06T14:22:00Z" w16du:dateUtc="2025-02-06T06:22:00Z">
        <w:r w:rsidR="008507AC">
          <w:rPr>
            <w:rFonts w:ascii="Stellar" w:hAnsi="Stellar"/>
          </w:rPr>
          <w:t>i</w:t>
        </w:r>
      </w:ins>
      <w:ins w:id="123" w:author="Rayaan Atif (Student)" w:date="2025-02-06T14:21:00Z" w16du:dateUtc="2025-02-06T06:21:00Z">
        <w:r w:rsidR="008507AC">
          <w:rPr>
            <w:rFonts w:ascii="Stellar" w:hAnsi="Stellar"/>
          </w:rPr>
          <w:t>n the image below:</w:t>
        </w:r>
      </w:ins>
    </w:p>
    <w:p w14:paraId="4E944E7D" w14:textId="77777777" w:rsidR="008507AC" w:rsidRDefault="008507AC" w:rsidP="008507AC">
      <w:pPr>
        <w:pStyle w:val="ListParagraph"/>
        <w:tabs>
          <w:tab w:val="left" w:pos="2325"/>
        </w:tabs>
        <w:ind w:left="1800"/>
        <w:rPr>
          <w:ins w:id="124" w:author="Rayaan Atif (Student)" w:date="2025-02-06T14:21:00Z" w16du:dateUtc="2025-02-06T06:21:00Z"/>
          <w:rFonts w:ascii="Stellar" w:hAnsi="Stellar"/>
        </w:rPr>
        <w:pPrChange w:id="125" w:author="Rayaan Atif (Student)" w:date="2025-02-06T14:21:00Z" w16du:dateUtc="2025-02-06T06:21:00Z">
          <w:pPr>
            <w:pStyle w:val="ListParagraph"/>
            <w:numPr>
              <w:ilvl w:val="1"/>
              <w:numId w:val="2"/>
            </w:numPr>
            <w:tabs>
              <w:tab w:val="left" w:pos="2325"/>
            </w:tabs>
            <w:ind w:left="1800" w:hanging="360"/>
          </w:pPr>
        </w:pPrChange>
      </w:pPr>
    </w:p>
    <w:p w14:paraId="44A2D743" w14:textId="5A6CAF5B" w:rsidR="008507AC" w:rsidRDefault="008507AC" w:rsidP="008507AC">
      <w:pPr>
        <w:pStyle w:val="ListParagraph"/>
        <w:tabs>
          <w:tab w:val="left" w:pos="2325"/>
        </w:tabs>
        <w:ind w:left="1800"/>
        <w:rPr>
          <w:rFonts w:ascii="Stellar" w:hAnsi="Stellar"/>
        </w:rPr>
        <w:pPrChange w:id="126" w:author="Rayaan Atif (Student)" w:date="2025-02-06T14:21:00Z" w16du:dateUtc="2025-02-06T06:21:00Z">
          <w:pPr>
            <w:pStyle w:val="ListParagraph"/>
            <w:numPr>
              <w:ilvl w:val="1"/>
              <w:numId w:val="2"/>
            </w:numPr>
            <w:tabs>
              <w:tab w:val="left" w:pos="2325"/>
            </w:tabs>
            <w:ind w:left="1800" w:hanging="360"/>
          </w:pPr>
        </w:pPrChange>
      </w:pPr>
      <w:ins w:id="127" w:author="Rayaan Atif (Student)" w:date="2025-02-06T14:21:00Z" w16du:dateUtc="2025-02-06T06:21:00Z">
        <w:r>
          <w:rPr>
            <w:rFonts w:ascii="Stellar" w:hAnsi="Stellar"/>
            <w:noProof/>
          </w:rPr>
          <w:drawing>
            <wp:inline distT="0" distB="0" distL="0" distR="0" wp14:anchorId="169010BA" wp14:editId="5E23917C">
              <wp:extent cx="4905169" cy="1208701"/>
              <wp:effectExtent l="38100" t="38100" r="35560" b="36195"/>
              <wp:docPr id="396387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7698" name="Picture 2"/>
                      <pic:cNvPicPr/>
                    </pic:nvPicPr>
                    <pic:blipFill rotWithShape="1">
                      <a:blip r:embed="rId27" cstate="print">
                        <a:extLst>
                          <a:ext uri="{28A0092B-C50C-407E-A947-70E740481C1C}">
                            <a14:useLocalDpi xmlns:a14="http://schemas.microsoft.com/office/drawing/2010/main" val="0"/>
                          </a:ext>
                        </a:extLst>
                      </a:blip>
                      <a:srcRect l="-1" r="-211"/>
                      <a:stretch/>
                    </pic:blipFill>
                    <pic:spPr bwMode="auto">
                      <a:xfrm>
                        <a:off x="0" y="0"/>
                        <a:ext cx="4979315" cy="1226971"/>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3DA1F2F6" w14:textId="008CC48F" w:rsidR="00550DE4" w:rsidRPr="00592391" w:rsidDel="00592391" w:rsidRDefault="00550DE4" w:rsidP="00592391">
      <w:pPr>
        <w:numPr>
          <w:ilvl w:val="1"/>
          <w:numId w:val="2"/>
        </w:numPr>
        <w:tabs>
          <w:tab w:val="left" w:pos="2325"/>
        </w:tabs>
        <w:ind w:left="720"/>
        <w:rPr>
          <w:del w:id="128" w:author="Rayaan Atif (Student)" w:date="2025-02-06T14:37:00Z" w16du:dateUtc="2025-02-06T06:37:00Z"/>
          <w:rFonts w:ascii="Stellar" w:hAnsi="Stellar"/>
          <w:rPrChange w:id="129" w:author="Rayaan Atif (Student)" w:date="2025-02-06T14:37:00Z" w16du:dateUtc="2025-02-06T06:37:00Z">
            <w:rPr>
              <w:del w:id="130" w:author="Rayaan Atif (Student)" w:date="2025-02-06T14:37:00Z" w16du:dateUtc="2025-02-06T06:37:00Z"/>
            </w:rPr>
          </w:rPrChange>
        </w:rPr>
        <w:pPrChange w:id="131" w:author="Rayaan Atif (Student)" w:date="2025-02-06T14:37:00Z" w16du:dateUtc="2025-02-06T06:37:00Z">
          <w:pPr>
            <w:pStyle w:val="ListParagraph"/>
            <w:numPr>
              <w:ilvl w:val="1"/>
              <w:numId w:val="2"/>
            </w:numPr>
            <w:tabs>
              <w:tab w:val="left" w:pos="2325"/>
            </w:tabs>
            <w:ind w:left="1800" w:hanging="360"/>
          </w:pPr>
        </w:pPrChange>
      </w:pPr>
      <w:del w:id="132" w:author="Rayaan Atif (Student)" w:date="2025-02-06T14:37:00Z" w16du:dateUtc="2025-02-06T06:37:00Z">
        <w:r w:rsidRPr="00592391" w:rsidDel="00592391">
          <w:rPr>
            <w:rFonts w:ascii="Stellar" w:hAnsi="Stellar"/>
            <w:rPrChange w:id="133" w:author="Rayaan Atif (Student)" w:date="2025-02-06T14:37:00Z" w16du:dateUtc="2025-02-06T06:37:00Z">
              <w:rPr/>
            </w:rPrChange>
          </w:rPr>
          <w:delText>Using the two smallest elements (the ones that were sanded), slide them into the driven element bracket (as depicted by the red in the image above).</w:delText>
        </w:r>
      </w:del>
    </w:p>
    <w:p w14:paraId="400E8E2D" w14:textId="77777777" w:rsidR="00FD3BDA" w:rsidRDefault="00FD3BDA" w:rsidP="00592391">
      <w:pPr>
        <w:pPrChange w:id="134" w:author="Rayaan Atif (Student)" w:date="2025-02-06T14:37:00Z" w16du:dateUtc="2025-02-06T06:37:00Z">
          <w:pPr>
            <w:pStyle w:val="ListParagraph"/>
            <w:tabs>
              <w:tab w:val="left" w:pos="2325"/>
            </w:tabs>
            <w:ind w:left="1800"/>
          </w:pPr>
        </w:pPrChange>
      </w:pPr>
    </w:p>
    <w:p w14:paraId="55AE80E7" w14:textId="3D6FB4C4" w:rsidR="00FD3BDA" w:rsidRPr="00FD3BDA" w:rsidRDefault="00FD3BDA" w:rsidP="00FD3BDA">
      <w:pPr>
        <w:pStyle w:val="ListParagraph"/>
        <w:numPr>
          <w:ilvl w:val="0"/>
          <w:numId w:val="2"/>
        </w:numPr>
        <w:tabs>
          <w:tab w:val="left" w:pos="2325"/>
        </w:tabs>
        <w:rPr>
          <w:rFonts w:ascii="Stellar" w:hAnsi="Stellar"/>
        </w:rPr>
      </w:pPr>
      <w:r>
        <w:rPr>
          <w:rFonts w:ascii="Stellar" w:hAnsi="Stellar"/>
          <w:b/>
          <w:bCs/>
        </w:rPr>
        <w:t>Soldering the Driven Element</w:t>
      </w:r>
    </w:p>
    <w:p w14:paraId="5EEA3EB9" w14:textId="1400821E" w:rsidR="00550DE4" w:rsidRDefault="00550DE4" w:rsidP="00550DE4">
      <w:pPr>
        <w:pStyle w:val="ListParagraph"/>
        <w:numPr>
          <w:ilvl w:val="1"/>
          <w:numId w:val="2"/>
        </w:numPr>
        <w:tabs>
          <w:tab w:val="left" w:pos="2325"/>
        </w:tabs>
        <w:rPr>
          <w:rFonts w:ascii="Stellar" w:hAnsi="Stellar"/>
          <w:color w:val="000000" w:themeColor="text1"/>
        </w:rPr>
      </w:pPr>
      <w:r w:rsidRPr="00550DE4">
        <w:rPr>
          <w:rFonts w:ascii="Stellar" w:hAnsi="Stellar"/>
          <w:color w:val="000000" w:themeColor="text1"/>
        </w:rPr>
        <w:t>Move the inner wire of the coaxial cable towards one sanded metal pad on the tape measure and the silver braid outer wire towards the opposite sanded pad on the tape measure.</w:t>
      </w:r>
    </w:p>
    <w:p w14:paraId="2D4C6054" w14:textId="002AFA8B" w:rsidR="00550DE4" w:rsidRPr="00550DE4" w:rsidRDefault="00550DE4" w:rsidP="00550DE4">
      <w:pPr>
        <w:pStyle w:val="ListParagraph"/>
        <w:numPr>
          <w:ilvl w:val="1"/>
          <w:numId w:val="2"/>
        </w:numPr>
        <w:tabs>
          <w:tab w:val="left" w:pos="2325"/>
        </w:tabs>
        <w:rPr>
          <w:rFonts w:ascii="Stellar" w:hAnsi="Stellar"/>
        </w:rPr>
      </w:pPr>
      <w:r>
        <w:rPr>
          <w:rFonts w:ascii="Stellar" w:hAnsi="Stellar"/>
          <w:color w:val="FF0000"/>
        </w:rPr>
        <w:lastRenderedPageBreak/>
        <w:t xml:space="preserve">Warning: Soldering irons become </w:t>
      </w:r>
      <w:r>
        <w:rPr>
          <w:rFonts w:ascii="Stellar" w:hAnsi="Stellar"/>
          <w:color w:val="FF0000"/>
          <w:u w:val="single"/>
        </w:rPr>
        <w:t>VERY</w:t>
      </w:r>
      <w:r>
        <w:rPr>
          <w:rFonts w:ascii="Stellar" w:hAnsi="Stellar"/>
          <w:b/>
          <w:bCs/>
          <w:color w:val="FF0000"/>
        </w:rPr>
        <w:t xml:space="preserve"> </w:t>
      </w:r>
      <w:r>
        <w:rPr>
          <w:rFonts w:ascii="Stellar" w:hAnsi="Stellar"/>
          <w:color w:val="FF0000"/>
        </w:rPr>
        <w:t>hot when turned on. Be careful not to touch the iron when it is on or cooling down. Solder also releases fumes when melted, even with lead-free solder. Make sure to use a fume extractor or wear appropriate protective equipment before attempting soldering.</w:t>
      </w:r>
    </w:p>
    <w:p w14:paraId="49D78F15" w14:textId="7EF3D160" w:rsidR="00550DE4" w:rsidRDefault="00550DE4" w:rsidP="00550DE4">
      <w:pPr>
        <w:pStyle w:val="ListParagraph"/>
        <w:numPr>
          <w:ilvl w:val="1"/>
          <w:numId w:val="2"/>
        </w:numPr>
        <w:tabs>
          <w:tab w:val="left" w:pos="2325"/>
        </w:tabs>
        <w:rPr>
          <w:rFonts w:ascii="Stellar" w:hAnsi="Stellar"/>
        </w:rPr>
      </w:pPr>
      <w:r>
        <w:rPr>
          <w:rFonts w:ascii="Stellar" w:hAnsi="Stellar"/>
        </w:rPr>
        <w:t>Using a soldering iron and lead-free solder, carefully solder each to their respective pads. Make sure that no wires in the outer braids are touching the inner wire.</w:t>
      </w:r>
    </w:p>
    <w:p w14:paraId="1386A9C1" w14:textId="052B3469" w:rsidR="00550DE4" w:rsidRPr="00550DE4" w:rsidRDefault="00AC6F0A" w:rsidP="00550DE4">
      <w:pPr>
        <w:pStyle w:val="ListParagraph"/>
        <w:tabs>
          <w:tab w:val="left" w:pos="2325"/>
        </w:tabs>
        <w:ind w:left="1800"/>
        <w:rPr>
          <w:rFonts w:ascii="Stellar" w:hAnsi="Stellar"/>
          <w:b/>
          <w:bCs/>
          <w:color w:val="00B0F0"/>
          <w:u w:val="single"/>
        </w:rPr>
      </w:pPr>
      <w:r>
        <w:rPr>
          <w:rFonts w:ascii="Stellar" w:hAnsi="Stellar"/>
          <w:b/>
          <w:bCs/>
          <w:noProof/>
          <w:color w:val="00B0F0"/>
          <w:u w:val="single"/>
        </w:rPr>
        <w:drawing>
          <wp:inline distT="0" distB="0" distL="0" distR="0" wp14:anchorId="016322BD" wp14:editId="786D5B34">
            <wp:extent cx="4463008" cy="3311487"/>
            <wp:effectExtent l="38100" t="38100" r="33020" b="41910"/>
            <wp:docPr id="1508204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4827" name="Picture 4"/>
                    <pic:cNvPicPr/>
                  </pic:nvPicPr>
                  <pic:blipFill>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val="0"/>
                        </a:ext>
                      </a:extLst>
                    </a:blip>
                    <a:srcRect l="2931" r="2931"/>
                    <a:stretch>
                      <a:fillRect/>
                    </a:stretch>
                  </pic:blipFill>
                  <pic:spPr bwMode="auto">
                    <a:xfrm>
                      <a:off x="0" y="0"/>
                      <a:ext cx="4463008" cy="3311487"/>
                    </a:xfrm>
                    <a:prstGeom prst="rect">
                      <a:avLst/>
                    </a:prstGeom>
                    <a:ln w="381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8792D8" w14:textId="77777777" w:rsidR="00AA321A" w:rsidRDefault="00AA321A" w:rsidP="00AA321A">
      <w:pPr>
        <w:pStyle w:val="ListParagraph"/>
        <w:tabs>
          <w:tab w:val="left" w:pos="2325"/>
        </w:tabs>
        <w:ind w:left="1800"/>
        <w:rPr>
          <w:rFonts w:ascii="Stellar" w:hAnsi="Stellar"/>
        </w:rPr>
      </w:pPr>
    </w:p>
    <w:p w14:paraId="6747055A" w14:textId="4CB73560" w:rsidR="00550DE4" w:rsidRDefault="00AC6F0A" w:rsidP="00550DE4">
      <w:pPr>
        <w:pStyle w:val="ListParagraph"/>
        <w:numPr>
          <w:ilvl w:val="1"/>
          <w:numId w:val="2"/>
        </w:numPr>
        <w:tabs>
          <w:tab w:val="left" w:pos="2325"/>
        </w:tabs>
        <w:rPr>
          <w:rFonts w:ascii="Stellar" w:hAnsi="Stellar"/>
        </w:rPr>
      </w:pPr>
      <w:r>
        <w:rPr>
          <w:rFonts w:ascii="Stellar" w:hAnsi="Stellar"/>
        </w:rPr>
        <w:t>Cut a small length of electrical tape, roughly 5cm long and place it over the top of the connections to cover the solder connection. Use more</w:t>
      </w:r>
      <w:r w:rsidR="00FD3BDA">
        <w:rPr>
          <w:rFonts w:ascii="Stellar" w:hAnsi="Stellar"/>
        </w:rPr>
        <w:t>,</w:t>
      </w:r>
      <w:r>
        <w:rPr>
          <w:rFonts w:ascii="Stellar" w:hAnsi="Stellar"/>
        </w:rPr>
        <w:t xml:space="preserve"> if necessary</w:t>
      </w:r>
      <w:r w:rsidR="00FD3BDA">
        <w:rPr>
          <w:rFonts w:ascii="Stellar" w:hAnsi="Stellar"/>
        </w:rPr>
        <w:t>,</w:t>
      </w:r>
      <w:r>
        <w:rPr>
          <w:rFonts w:ascii="Stellar" w:hAnsi="Stellar"/>
        </w:rPr>
        <w:t xml:space="preserve"> to secure this covering</w:t>
      </w:r>
      <w:r w:rsidR="00FD3BDA">
        <w:rPr>
          <w:rFonts w:ascii="Stellar" w:hAnsi="Stellar"/>
        </w:rPr>
        <w:t>,</w:t>
      </w:r>
      <w:r>
        <w:rPr>
          <w:rFonts w:ascii="Stellar" w:hAnsi="Stellar"/>
        </w:rPr>
        <w:t xml:space="preserve"> as shown below.</w:t>
      </w:r>
    </w:p>
    <w:p w14:paraId="632001B9" w14:textId="77777777" w:rsidR="00AA321A" w:rsidRDefault="00AA321A" w:rsidP="00AA321A">
      <w:pPr>
        <w:pStyle w:val="ListParagraph"/>
        <w:tabs>
          <w:tab w:val="left" w:pos="2325"/>
        </w:tabs>
        <w:ind w:left="1800"/>
        <w:rPr>
          <w:rFonts w:ascii="Stellar" w:hAnsi="Stellar"/>
        </w:rPr>
      </w:pPr>
    </w:p>
    <w:p w14:paraId="1062CD3B" w14:textId="39EBE8FC" w:rsidR="00FD3BDA" w:rsidRDefault="00FD3BDA" w:rsidP="00FD3BDA">
      <w:pPr>
        <w:pStyle w:val="ListParagraph"/>
        <w:tabs>
          <w:tab w:val="left" w:pos="2325"/>
        </w:tabs>
        <w:ind w:left="1800"/>
        <w:rPr>
          <w:rFonts w:ascii="Stellar" w:hAnsi="Stellar"/>
        </w:rPr>
      </w:pPr>
      <w:r>
        <w:rPr>
          <w:rFonts w:ascii="Stellar" w:hAnsi="Stellar"/>
          <w:noProof/>
        </w:rPr>
        <w:lastRenderedPageBreak/>
        <w:drawing>
          <wp:inline distT="0" distB="0" distL="0" distR="0" wp14:anchorId="2A55E816" wp14:editId="3CB553FB">
            <wp:extent cx="4477629" cy="3466648"/>
            <wp:effectExtent l="38100" t="38100" r="43815" b="38735"/>
            <wp:docPr id="1839243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43281" name="Picture 5"/>
                    <pic:cNvPicPr/>
                  </pic:nvPicPr>
                  <pic:blipFill rotWithShape="1">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l="9416" t="7949" r="12765" b="5793"/>
                    <a:stretch/>
                  </pic:blipFill>
                  <pic:spPr bwMode="auto">
                    <a:xfrm>
                      <a:off x="0" y="0"/>
                      <a:ext cx="4493019" cy="347856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455D5" w14:textId="77777777" w:rsidR="00FD3BDA" w:rsidRPr="00FD3BDA" w:rsidRDefault="00FD3BDA" w:rsidP="00FD3BDA">
      <w:pPr>
        <w:pStyle w:val="ListParagraph"/>
        <w:tabs>
          <w:tab w:val="left" w:pos="2325"/>
        </w:tabs>
        <w:ind w:left="1080"/>
        <w:rPr>
          <w:rFonts w:ascii="Stellar" w:hAnsi="Stellar"/>
        </w:rPr>
      </w:pPr>
    </w:p>
    <w:p w14:paraId="53E0BD46" w14:textId="0900FF88" w:rsidR="00FD3BDA" w:rsidRPr="00FD3BDA" w:rsidRDefault="00FF41D6" w:rsidP="00FD3BDA">
      <w:pPr>
        <w:pStyle w:val="ListParagraph"/>
        <w:numPr>
          <w:ilvl w:val="0"/>
          <w:numId w:val="2"/>
        </w:numPr>
        <w:tabs>
          <w:tab w:val="left" w:pos="2325"/>
        </w:tabs>
        <w:rPr>
          <w:rFonts w:ascii="Stellar" w:hAnsi="Stellar"/>
        </w:rPr>
      </w:pPr>
      <w:r>
        <w:rPr>
          <w:rFonts w:ascii="Stellar" w:hAnsi="Stellar"/>
          <w:b/>
          <w:bCs/>
        </w:rPr>
        <w:t>Assembling the Antenna</w:t>
      </w:r>
    </w:p>
    <w:p w14:paraId="7EABEF16" w14:textId="77777777" w:rsidR="00FD3BDA" w:rsidRDefault="00FD3BDA" w:rsidP="00FD3BDA">
      <w:pPr>
        <w:pStyle w:val="ListParagraph"/>
        <w:numPr>
          <w:ilvl w:val="1"/>
          <w:numId w:val="2"/>
        </w:numPr>
        <w:tabs>
          <w:tab w:val="left" w:pos="2325"/>
        </w:tabs>
        <w:rPr>
          <w:rFonts w:ascii="Stellar" w:hAnsi="Stellar"/>
        </w:rPr>
      </w:pPr>
      <w:r>
        <w:rPr>
          <w:rFonts w:ascii="Stellar" w:hAnsi="Stellar"/>
        </w:rPr>
        <w:t>Separate the remaining tape measure elements and organise them from longest to shortest.</w:t>
      </w:r>
    </w:p>
    <w:p w14:paraId="044F34E0" w14:textId="59312B73" w:rsidR="00AC6F0A" w:rsidRPr="00FD3BDA" w:rsidRDefault="00FD3BDA" w:rsidP="00FD3BDA">
      <w:pPr>
        <w:pStyle w:val="ListParagraph"/>
        <w:numPr>
          <w:ilvl w:val="1"/>
          <w:numId w:val="2"/>
        </w:numPr>
        <w:tabs>
          <w:tab w:val="left" w:pos="2325"/>
        </w:tabs>
        <w:rPr>
          <w:rFonts w:ascii="Stellar" w:hAnsi="Stellar"/>
        </w:rPr>
      </w:pPr>
      <w:r>
        <w:rPr>
          <w:rFonts w:ascii="Stellar" w:hAnsi="Stellar"/>
        </w:rPr>
        <w:t>Using a ruler, roughly measure and mark the centre of each element with a ruler.</w:t>
      </w:r>
    </w:p>
    <w:p w14:paraId="15625BF4" w14:textId="6115BE92" w:rsidR="00AC6F0A" w:rsidRDefault="00FD3BDA" w:rsidP="00550DE4">
      <w:pPr>
        <w:pStyle w:val="ListParagraph"/>
        <w:numPr>
          <w:ilvl w:val="1"/>
          <w:numId w:val="2"/>
        </w:numPr>
        <w:tabs>
          <w:tab w:val="left" w:pos="2325"/>
        </w:tabs>
        <w:rPr>
          <w:rFonts w:ascii="Stellar" w:hAnsi="Stellar"/>
        </w:rPr>
      </w:pPr>
      <w:r>
        <w:rPr>
          <w:rFonts w:ascii="Stellar" w:hAnsi="Stellar"/>
        </w:rPr>
        <w:t>Beginning with the longest element, slide it into the bracket closest to the short edge of the PVC Pipe past the hole, making sure you can see your marking through the hole.</w:t>
      </w:r>
    </w:p>
    <w:p w14:paraId="0A6391A5" w14:textId="79597637" w:rsidR="00AC6F0A" w:rsidRDefault="00FD3BDA" w:rsidP="00550DE4">
      <w:pPr>
        <w:pStyle w:val="ListParagraph"/>
        <w:numPr>
          <w:ilvl w:val="1"/>
          <w:numId w:val="2"/>
        </w:numPr>
        <w:tabs>
          <w:tab w:val="left" w:pos="2325"/>
        </w:tabs>
        <w:rPr>
          <w:rFonts w:ascii="Stellar" w:hAnsi="Stellar"/>
        </w:rPr>
      </w:pPr>
      <w:r>
        <w:rPr>
          <w:rFonts w:ascii="Stellar" w:hAnsi="Stellar"/>
        </w:rPr>
        <w:t>Using the next longest element, slide it in the bracket following the driven element, again making sure you can see the marking through the hole.</w:t>
      </w:r>
    </w:p>
    <w:p w14:paraId="18FF587D" w14:textId="3C4D214A" w:rsidR="00FD3BDA" w:rsidRDefault="00FF41D6" w:rsidP="00550DE4">
      <w:pPr>
        <w:pStyle w:val="ListParagraph"/>
        <w:numPr>
          <w:ilvl w:val="1"/>
          <w:numId w:val="2"/>
        </w:numPr>
        <w:tabs>
          <w:tab w:val="left" w:pos="2325"/>
        </w:tabs>
        <w:rPr>
          <w:rFonts w:ascii="Stellar" w:hAnsi="Stellar"/>
        </w:rPr>
      </w:pPr>
      <w:r>
        <w:rPr>
          <w:rFonts w:ascii="Stellar" w:hAnsi="Stellar"/>
        </w:rPr>
        <w:t>Repeat this for the final shortest element.</w:t>
      </w:r>
    </w:p>
    <w:p w14:paraId="6A69583D" w14:textId="4A1588CB" w:rsidR="00FF41D6" w:rsidRDefault="00FF41D6" w:rsidP="00FF41D6">
      <w:pPr>
        <w:tabs>
          <w:tab w:val="left" w:pos="2325"/>
        </w:tabs>
        <w:rPr>
          <w:rFonts w:ascii="Stellar" w:hAnsi="Stellar"/>
        </w:rPr>
      </w:pPr>
    </w:p>
    <w:p w14:paraId="782E655C" w14:textId="54BCE7A6" w:rsidR="00FF41D6" w:rsidRPr="00FF41D6" w:rsidRDefault="00FF41D6" w:rsidP="00FF41D6">
      <w:pPr>
        <w:pStyle w:val="ListParagraph"/>
        <w:numPr>
          <w:ilvl w:val="0"/>
          <w:numId w:val="2"/>
        </w:numPr>
        <w:tabs>
          <w:tab w:val="left" w:pos="2325"/>
        </w:tabs>
        <w:rPr>
          <w:rFonts w:ascii="Stellar" w:hAnsi="Stellar"/>
        </w:rPr>
      </w:pPr>
      <w:r>
        <w:rPr>
          <w:rFonts w:ascii="Stellar" w:hAnsi="Stellar"/>
          <w:b/>
          <w:bCs/>
        </w:rPr>
        <w:t>Finalising the Assembly</w:t>
      </w:r>
    </w:p>
    <w:p w14:paraId="69F745D6" w14:textId="002B9FC7" w:rsidR="00FF41D6" w:rsidRDefault="00FF41D6" w:rsidP="00FF41D6">
      <w:pPr>
        <w:pStyle w:val="ListParagraph"/>
        <w:numPr>
          <w:ilvl w:val="1"/>
          <w:numId w:val="2"/>
        </w:numPr>
        <w:tabs>
          <w:tab w:val="left" w:pos="2325"/>
        </w:tabs>
        <w:rPr>
          <w:ins w:id="135" w:author="Rayaan Atif (Student)" w:date="2025-01-30T11:19:00Z" w16du:dateUtc="2025-01-30T03:19:00Z"/>
          <w:rFonts w:ascii="Stellar" w:hAnsi="Stellar"/>
        </w:rPr>
      </w:pPr>
      <w:r>
        <w:rPr>
          <w:rFonts w:ascii="Stellar" w:hAnsi="Stellar"/>
        </w:rPr>
        <w:t xml:space="preserve">Before the antenna is finished, we </w:t>
      </w:r>
      <w:proofErr w:type="gramStart"/>
      <w:r>
        <w:rPr>
          <w:rFonts w:ascii="Stellar" w:hAnsi="Stellar"/>
        </w:rPr>
        <w:t>have to</w:t>
      </w:r>
      <w:proofErr w:type="gramEnd"/>
      <w:r>
        <w:rPr>
          <w:rFonts w:ascii="Stellar" w:hAnsi="Stellar"/>
        </w:rPr>
        <w:t xml:space="preserve"> add </w:t>
      </w:r>
      <w:del w:id="136" w:author="Rayaan Atif (Student)" w:date="2025-01-30T11:23:00Z" w16du:dateUtc="2025-01-30T03:23:00Z">
        <w:r w:rsidDel="00B940C4">
          <w:rPr>
            <w:rFonts w:ascii="Stellar" w:hAnsi="Stellar"/>
          </w:rPr>
          <w:delText xml:space="preserve">on </w:delText>
        </w:r>
      </w:del>
      <w:r>
        <w:rPr>
          <w:rFonts w:ascii="Stellar" w:hAnsi="Stellar"/>
        </w:rPr>
        <w:t xml:space="preserve">the </w:t>
      </w:r>
      <w:ins w:id="137" w:author="Rayaan Atif (Student)" w:date="2025-01-30T11:19:00Z" w16du:dateUtc="2025-01-30T03:19:00Z">
        <w:r w:rsidR="00B940C4">
          <w:rPr>
            <w:rFonts w:ascii="Stellar" w:hAnsi="Stellar"/>
          </w:rPr>
          <w:t xml:space="preserve">phone clamp and </w:t>
        </w:r>
      </w:ins>
      <w:r>
        <w:rPr>
          <w:rFonts w:ascii="Stellar" w:hAnsi="Stellar"/>
        </w:rPr>
        <w:t>grip to make it easier to hold</w:t>
      </w:r>
      <w:ins w:id="138" w:author="Rayaan Atif (Student)" w:date="2025-01-30T11:19:00Z" w16du:dateUtc="2025-01-30T03:19:00Z">
        <w:r w:rsidR="00B940C4">
          <w:rPr>
            <w:rFonts w:ascii="Stellar" w:hAnsi="Stellar"/>
          </w:rPr>
          <w:t xml:space="preserve"> and use</w:t>
        </w:r>
      </w:ins>
      <w:r>
        <w:rPr>
          <w:rFonts w:ascii="Stellar" w:hAnsi="Stellar"/>
        </w:rPr>
        <w:t>.</w:t>
      </w:r>
    </w:p>
    <w:p w14:paraId="0EDECCE8" w14:textId="19EA5BD9" w:rsidR="00B940C4" w:rsidRDefault="00B940C4" w:rsidP="00FF41D6">
      <w:pPr>
        <w:pStyle w:val="ListParagraph"/>
        <w:numPr>
          <w:ilvl w:val="1"/>
          <w:numId w:val="2"/>
        </w:numPr>
        <w:tabs>
          <w:tab w:val="left" w:pos="2325"/>
        </w:tabs>
        <w:rPr>
          <w:ins w:id="139" w:author="Rayaan Atif (Student)" w:date="2025-01-30T12:41:00Z" w16du:dateUtc="2025-01-30T04:41:00Z"/>
          <w:rFonts w:ascii="Stellar" w:hAnsi="Stellar"/>
        </w:rPr>
      </w:pPr>
      <w:ins w:id="140" w:author="Rayaan Atif (Student)" w:date="2025-01-30T11:19:00Z" w16du:dateUtc="2025-01-30T03:19:00Z">
        <w:r>
          <w:rPr>
            <w:rFonts w:ascii="Stellar" w:hAnsi="Stellar"/>
          </w:rPr>
          <w:t xml:space="preserve">For the phone clamp, slide </w:t>
        </w:r>
      </w:ins>
      <w:ins w:id="141" w:author="Rayaan Atif (Student)" w:date="2025-01-30T11:20:00Z" w16du:dateUtc="2025-01-30T03:20:00Z">
        <w:r>
          <w:rPr>
            <w:rFonts w:ascii="Stellar" w:hAnsi="Stellar"/>
          </w:rPr>
          <w:t>the main bracket</w:t>
        </w:r>
      </w:ins>
      <w:ins w:id="142" w:author="Rayaan Atif (Student)" w:date="2025-01-30T11:19:00Z" w16du:dateUtc="2025-01-30T03:19:00Z">
        <w:r>
          <w:rPr>
            <w:rFonts w:ascii="Stellar" w:hAnsi="Stellar"/>
          </w:rPr>
          <w:t xml:space="preserve"> on the side closest to the coaxial c</w:t>
        </w:r>
      </w:ins>
      <w:ins w:id="143" w:author="Rayaan Atif (Student)" w:date="2025-01-30T11:20:00Z" w16du:dateUtc="2025-01-30T03:20:00Z">
        <w:r>
          <w:rPr>
            <w:rFonts w:ascii="Stellar" w:hAnsi="Stellar"/>
          </w:rPr>
          <w:t>able. Push this as far as you can without bending the coaxial cable at the bottom. Make sure the screw half faces upwards.</w:t>
        </w:r>
      </w:ins>
    </w:p>
    <w:p w14:paraId="6C46BDDB" w14:textId="77777777" w:rsidR="001837C3" w:rsidRDefault="001837C3">
      <w:pPr>
        <w:pStyle w:val="ListParagraph"/>
        <w:tabs>
          <w:tab w:val="left" w:pos="2325"/>
        </w:tabs>
        <w:ind w:left="1800"/>
        <w:rPr>
          <w:ins w:id="144" w:author="Rayaan Atif (Student)" w:date="2025-01-30T11:23:00Z" w16du:dateUtc="2025-01-30T03:23:00Z"/>
          <w:rFonts w:ascii="Stellar" w:hAnsi="Stellar"/>
        </w:rPr>
        <w:pPrChange w:id="145" w:author="Rayaan Atif (Student)" w:date="2025-01-30T12:41:00Z" w16du:dateUtc="2025-01-30T04:41:00Z">
          <w:pPr>
            <w:pStyle w:val="ListParagraph"/>
            <w:numPr>
              <w:ilvl w:val="1"/>
              <w:numId w:val="2"/>
            </w:numPr>
            <w:tabs>
              <w:tab w:val="left" w:pos="2325"/>
            </w:tabs>
            <w:ind w:left="1800" w:hanging="360"/>
          </w:pPr>
        </w:pPrChange>
      </w:pPr>
    </w:p>
    <w:p w14:paraId="0565B533" w14:textId="77777777" w:rsidR="001837C3" w:rsidRDefault="001837C3" w:rsidP="001837C3">
      <w:pPr>
        <w:pStyle w:val="ListParagraph"/>
        <w:tabs>
          <w:tab w:val="left" w:pos="2325"/>
        </w:tabs>
        <w:ind w:left="1800"/>
        <w:rPr>
          <w:ins w:id="146" w:author="Rayaan Atif (Student)" w:date="2025-01-30T12:40:00Z" w16du:dateUtc="2025-01-30T04:40:00Z"/>
          <w:rFonts w:ascii="Stellar" w:hAnsi="Stellar"/>
        </w:rPr>
      </w:pPr>
      <w:ins w:id="147" w:author="Rayaan Atif (Student)" w:date="2025-01-30T12:40:00Z" w16du:dateUtc="2025-01-30T04:40:00Z">
        <w:r>
          <w:rPr>
            <w:rFonts w:ascii="Stellar" w:hAnsi="Stellar"/>
            <w:noProof/>
          </w:rPr>
          <w:lastRenderedPageBreak/>
          <w:drawing>
            <wp:inline distT="0" distB="0" distL="0" distR="0" wp14:anchorId="1B8F5682" wp14:editId="46701115">
              <wp:extent cx="4337222" cy="2331797"/>
              <wp:effectExtent l="38100" t="38100" r="44450" b="43180"/>
              <wp:docPr id="1107266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6235" name="Picture 6"/>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t="11515" b="11515"/>
                      <a:stretch>
                        <a:fillRect/>
                      </a:stretch>
                    </pic:blipFill>
                    <pic:spPr bwMode="auto">
                      <a:xfrm>
                        <a:off x="0" y="0"/>
                        <a:ext cx="4337222" cy="23317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68934589" w14:textId="77777777" w:rsidR="001837C3" w:rsidRDefault="001837C3">
      <w:pPr>
        <w:pStyle w:val="ListParagraph"/>
        <w:tabs>
          <w:tab w:val="left" w:pos="2325"/>
        </w:tabs>
        <w:ind w:left="1800"/>
        <w:rPr>
          <w:ins w:id="148" w:author="Rayaan Atif (Student)" w:date="2025-01-30T12:41:00Z" w16du:dateUtc="2025-01-30T04:41:00Z"/>
          <w:rFonts w:ascii="Stellar" w:hAnsi="Stellar"/>
        </w:rPr>
        <w:pPrChange w:id="149" w:author="Rayaan Atif (Student)" w:date="2025-01-30T12:41:00Z" w16du:dateUtc="2025-01-30T04:41:00Z">
          <w:pPr>
            <w:pStyle w:val="ListParagraph"/>
            <w:numPr>
              <w:ilvl w:val="1"/>
              <w:numId w:val="2"/>
            </w:numPr>
            <w:tabs>
              <w:tab w:val="left" w:pos="2325"/>
            </w:tabs>
            <w:ind w:left="1800" w:hanging="360"/>
          </w:pPr>
        </w:pPrChange>
      </w:pPr>
    </w:p>
    <w:p w14:paraId="356D1CDA" w14:textId="3B44BEC7" w:rsidR="00B940C4" w:rsidRDefault="00B940C4" w:rsidP="001837C3">
      <w:pPr>
        <w:pStyle w:val="ListParagraph"/>
        <w:numPr>
          <w:ilvl w:val="1"/>
          <w:numId w:val="2"/>
        </w:numPr>
        <w:tabs>
          <w:tab w:val="left" w:pos="2325"/>
        </w:tabs>
        <w:rPr>
          <w:ins w:id="150" w:author="Rayaan Atif (Student)" w:date="2025-01-30T12:41:00Z" w16du:dateUtc="2025-01-30T04:41:00Z"/>
          <w:rFonts w:ascii="Stellar" w:hAnsi="Stellar"/>
        </w:rPr>
      </w:pPr>
      <w:ins w:id="151" w:author="Rayaan Atif (Student)" w:date="2025-01-30T11:21:00Z" w16du:dateUtc="2025-01-30T03:21:00Z">
        <w:r w:rsidRPr="001837C3">
          <w:rPr>
            <w:rFonts w:ascii="Stellar" w:hAnsi="Stellar"/>
            <w:rPrChange w:id="152" w:author="Rayaan Atif (Student)" w:date="2025-01-30T12:41:00Z" w16du:dateUtc="2025-01-30T04:41:00Z">
              <w:rPr/>
            </w:rPrChange>
          </w:rPr>
          <w:t>Place the top nut onto the top clamp element</w:t>
        </w:r>
      </w:ins>
      <w:ins w:id="153" w:author="Rayaan Atif (Student)" w:date="2025-01-30T12:42:00Z" w16du:dateUtc="2025-01-30T04:42:00Z">
        <w:r w:rsidR="001837C3">
          <w:rPr>
            <w:rFonts w:ascii="Stellar" w:hAnsi="Stellar"/>
          </w:rPr>
          <w:t>,</w:t>
        </w:r>
      </w:ins>
      <w:ins w:id="154" w:author="Rayaan Atif (Student)" w:date="2025-01-30T11:21:00Z" w16du:dateUtc="2025-01-30T03:21:00Z">
        <w:r w:rsidRPr="001837C3">
          <w:rPr>
            <w:rFonts w:ascii="Stellar" w:hAnsi="Stellar"/>
            <w:rPrChange w:id="155" w:author="Rayaan Atif (Student)" w:date="2025-01-30T12:41:00Z" w16du:dateUtc="2025-01-30T04:41:00Z">
              <w:rPr/>
            </w:rPrChange>
          </w:rPr>
          <w:t xml:space="preserve"> as shown in the image below.</w:t>
        </w:r>
      </w:ins>
    </w:p>
    <w:p w14:paraId="170B6D82" w14:textId="77777777" w:rsidR="001837C3" w:rsidRDefault="001837C3">
      <w:pPr>
        <w:pStyle w:val="ListParagraph"/>
        <w:tabs>
          <w:tab w:val="left" w:pos="2325"/>
        </w:tabs>
        <w:ind w:left="1800"/>
        <w:rPr>
          <w:ins w:id="156" w:author="Rayaan Atif (Student)" w:date="2025-01-30T12:41:00Z" w16du:dateUtc="2025-01-30T04:41:00Z"/>
          <w:rFonts w:ascii="Stellar" w:hAnsi="Stellar"/>
        </w:rPr>
        <w:pPrChange w:id="157" w:author="Rayaan Atif (Student)" w:date="2025-01-30T12:41:00Z" w16du:dateUtc="2025-01-30T04:41:00Z">
          <w:pPr>
            <w:pStyle w:val="ListParagraph"/>
            <w:numPr>
              <w:ilvl w:val="1"/>
              <w:numId w:val="2"/>
            </w:numPr>
            <w:tabs>
              <w:tab w:val="left" w:pos="2325"/>
            </w:tabs>
            <w:ind w:left="1800" w:hanging="360"/>
          </w:pPr>
        </w:pPrChange>
      </w:pPr>
    </w:p>
    <w:p w14:paraId="685C6AF5" w14:textId="0E4987A8" w:rsidR="001837C3" w:rsidRPr="001837C3" w:rsidRDefault="001837C3">
      <w:pPr>
        <w:pStyle w:val="ListParagraph"/>
        <w:tabs>
          <w:tab w:val="left" w:pos="2325"/>
        </w:tabs>
        <w:ind w:left="1800"/>
        <w:rPr>
          <w:ins w:id="158" w:author="Rayaan Atif (Student)" w:date="2025-01-30T11:22:00Z" w16du:dateUtc="2025-01-30T03:22:00Z"/>
          <w:rFonts w:ascii="Stellar" w:hAnsi="Stellar"/>
          <w:rPrChange w:id="159" w:author="Rayaan Atif (Student)" w:date="2025-01-30T12:41:00Z" w16du:dateUtc="2025-01-30T04:41:00Z">
            <w:rPr>
              <w:ins w:id="160" w:author="Rayaan Atif (Student)" w:date="2025-01-30T11:22:00Z" w16du:dateUtc="2025-01-30T03:22:00Z"/>
            </w:rPr>
          </w:rPrChange>
        </w:rPr>
        <w:pPrChange w:id="161" w:author="Rayaan Atif (Student)" w:date="2025-01-30T12:41:00Z" w16du:dateUtc="2025-01-30T04:41:00Z">
          <w:pPr>
            <w:pStyle w:val="ListParagraph"/>
            <w:numPr>
              <w:ilvl w:val="1"/>
              <w:numId w:val="2"/>
            </w:numPr>
            <w:tabs>
              <w:tab w:val="left" w:pos="2325"/>
            </w:tabs>
            <w:ind w:left="1800" w:hanging="360"/>
          </w:pPr>
        </w:pPrChange>
      </w:pPr>
      <w:ins w:id="162" w:author="Rayaan Atif (Student)" w:date="2025-01-30T12:41:00Z" w16du:dateUtc="2025-01-30T04:41:00Z">
        <w:r>
          <w:rPr>
            <w:rFonts w:ascii="Stellar" w:hAnsi="Stellar"/>
            <w:noProof/>
          </w:rPr>
          <w:drawing>
            <wp:inline distT="0" distB="0" distL="0" distR="0" wp14:anchorId="35E5ED15" wp14:editId="03DCBDF5">
              <wp:extent cx="2680308" cy="1812805"/>
              <wp:effectExtent l="38100" t="38100" r="38100" b="41910"/>
              <wp:docPr id="646342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2853" name="Picture 6"/>
                      <pic:cNvPicPr/>
                    </pic:nvPicPr>
                    <pic:blipFill rotWithShape="1">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l="23933" t="13799" r="14235" b="26329"/>
                      <a:stretch/>
                    </pic:blipFill>
                    <pic:spPr bwMode="auto">
                      <a:xfrm>
                        <a:off x="0" y="0"/>
                        <a:ext cx="2681708" cy="1813752"/>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2831CABF" w14:textId="77777777" w:rsidR="001837C3" w:rsidRDefault="001837C3">
      <w:pPr>
        <w:pStyle w:val="ListParagraph"/>
        <w:tabs>
          <w:tab w:val="left" w:pos="2325"/>
        </w:tabs>
        <w:ind w:left="1800"/>
        <w:rPr>
          <w:ins w:id="163" w:author="Rayaan Atif (Student)" w:date="2025-01-30T12:41:00Z" w16du:dateUtc="2025-01-30T04:41:00Z"/>
          <w:rFonts w:ascii="Stellar" w:hAnsi="Stellar"/>
        </w:rPr>
        <w:pPrChange w:id="164" w:author="Rayaan Atif (Student)" w:date="2025-01-30T12:41:00Z" w16du:dateUtc="2025-01-30T04:41:00Z">
          <w:pPr>
            <w:pStyle w:val="ListParagraph"/>
            <w:numPr>
              <w:ilvl w:val="1"/>
              <w:numId w:val="2"/>
            </w:numPr>
            <w:tabs>
              <w:tab w:val="left" w:pos="2325"/>
            </w:tabs>
            <w:ind w:left="1800" w:hanging="360"/>
          </w:pPr>
        </w:pPrChange>
      </w:pPr>
    </w:p>
    <w:p w14:paraId="394BB89A" w14:textId="0BDF18F6" w:rsidR="001837C3" w:rsidRDefault="00B940C4" w:rsidP="001837C3">
      <w:pPr>
        <w:pStyle w:val="ListParagraph"/>
        <w:numPr>
          <w:ilvl w:val="1"/>
          <w:numId w:val="2"/>
        </w:numPr>
        <w:tabs>
          <w:tab w:val="left" w:pos="2325"/>
        </w:tabs>
        <w:rPr>
          <w:ins w:id="165" w:author="Rayaan Atif (Student)" w:date="2025-01-30T12:42:00Z" w16du:dateUtc="2025-01-30T04:42:00Z"/>
          <w:rFonts w:ascii="Stellar" w:hAnsi="Stellar"/>
        </w:rPr>
      </w:pPr>
      <w:ins w:id="166" w:author="Rayaan Atif (Student)" w:date="2025-01-30T11:20:00Z" w16du:dateUtc="2025-01-30T03:20:00Z">
        <w:r>
          <w:rPr>
            <w:rFonts w:ascii="Stellar" w:hAnsi="Stellar"/>
          </w:rPr>
          <w:t>Slide the</w:t>
        </w:r>
      </w:ins>
      <w:ins w:id="167" w:author="Rayaan Atif (Student)" w:date="2025-01-30T11:21:00Z" w16du:dateUtc="2025-01-30T03:21:00Z">
        <w:r>
          <w:rPr>
            <w:rFonts w:ascii="Stellar" w:hAnsi="Stellar"/>
          </w:rPr>
          <w:t xml:space="preserve"> top clamp element into the channel, as shown in the image below.</w:t>
        </w:r>
      </w:ins>
    </w:p>
    <w:p w14:paraId="6AD1E9AB" w14:textId="76533D0D" w:rsidR="001837C3" w:rsidRPr="001837C3" w:rsidRDefault="001837C3">
      <w:pPr>
        <w:pStyle w:val="ListParagraph"/>
        <w:tabs>
          <w:tab w:val="left" w:pos="2325"/>
        </w:tabs>
        <w:ind w:left="1800"/>
        <w:rPr>
          <w:ins w:id="168" w:author="Rayaan Atif (Student)" w:date="2025-01-30T11:21:00Z" w16du:dateUtc="2025-01-30T03:21:00Z"/>
          <w:rFonts w:ascii="Stellar" w:hAnsi="Stellar"/>
          <w:rPrChange w:id="169" w:author="Rayaan Atif (Student)" w:date="2025-01-30T12:42:00Z" w16du:dateUtc="2025-01-30T04:42:00Z">
            <w:rPr>
              <w:ins w:id="170" w:author="Rayaan Atif (Student)" w:date="2025-01-30T11:21:00Z" w16du:dateUtc="2025-01-30T03:21:00Z"/>
            </w:rPr>
          </w:rPrChange>
        </w:rPr>
        <w:pPrChange w:id="171" w:author="Rayaan Atif (Student)" w:date="2025-01-30T12:42:00Z" w16du:dateUtc="2025-01-30T04:42:00Z">
          <w:pPr>
            <w:pStyle w:val="ListParagraph"/>
            <w:numPr>
              <w:ilvl w:val="1"/>
              <w:numId w:val="2"/>
            </w:numPr>
            <w:tabs>
              <w:tab w:val="left" w:pos="2325"/>
            </w:tabs>
            <w:ind w:left="1800" w:hanging="360"/>
          </w:pPr>
        </w:pPrChange>
      </w:pPr>
      <w:ins w:id="172" w:author="Rayaan Atif (Student)" w:date="2025-01-30T12:42:00Z" w16du:dateUtc="2025-01-30T04:42:00Z">
        <w:r>
          <w:rPr>
            <w:rFonts w:ascii="Stellar" w:hAnsi="Stellar"/>
            <w:noProof/>
          </w:rPr>
          <w:drawing>
            <wp:inline distT="0" distB="0" distL="0" distR="0" wp14:anchorId="725A1301" wp14:editId="3EFCD0A2">
              <wp:extent cx="4337222" cy="2331797"/>
              <wp:effectExtent l="38100" t="38100" r="44450" b="43180"/>
              <wp:docPr id="1146753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3908" name="Picture 6"/>
                      <pic:cNvPicPr/>
                    </pic:nvPicPr>
                    <pic:blipFill>
                      <a:blip r:embed="rId36" cstate="print">
                        <a:extLst>
                          <a:ext uri="{BEBA8EAE-BF5A-486C-A8C5-ECC9F3942E4B}">
                            <a14:imgProps xmlns:a14="http://schemas.microsoft.com/office/drawing/2010/main">
                              <a14:imgLayer r:embed="rId37">
                                <a14:imgEffect>
                                  <a14:brightnessContrast bright="20000"/>
                                </a14:imgEffect>
                              </a14:imgLayer>
                            </a14:imgProps>
                          </a:ext>
                          <a:ext uri="{28A0092B-C50C-407E-A947-70E740481C1C}">
                            <a14:useLocalDpi xmlns:a14="http://schemas.microsoft.com/office/drawing/2010/main" val="0"/>
                          </a:ext>
                        </a:extLst>
                      </a:blip>
                      <a:srcRect t="11515" b="11515"/>
                      <a:stretch>
                        <a:fillRect/>
                      </a:stretch>
                    </pic:blipFill>
                    <pic:spPr bwMode="auto">
                      <a:xfrm>
                        <a:off x="0" y="0"/>
                        <a:ext cx="4337222" cy="23317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433179C6" w14:textId="77777777" w:rsidR="001837C3" w:rsidRDefault="001837C3">
      <w:pPr>
        <w:pStyle w:val="ListParagraph"/>
        <w:tabs>
          <w:tab w:val="left" w:pos="2325"/>
        </w:tabs>
        <w:ind w:left="1800"/>
        <w:rPr>
          <w:ins w:id="173" w:author="Rayaan Atif (Student)" w:date="2025-01-30T12:42:00Z" w16du:dateUtc="2025-01-30T04:42:00Z"/>
          <w:rFonts w:ascii="Stellar" w:hAnsi="Stellar"/>
        </w:rPr>
        <w:pPrChange w:id="174" w:author="Rayaan Atif (Student)" w:date="2025-01-30T12:42:00Z" w16du:dateUtc="2025-01-30T04:42:00Z">
          <w:pPr>
            <w:pStyle w:val="ListParagraph"/>
            <w:numPr>
              <w:ilvl w:val="1"/>
              <w:numId w:val="2"/>
            </w:numPr>
            <w:tabs>
              <w:tab w:val="left" w:pos="2325"/>
            </w:tabs>
            <w:ind w:left="1800" w:hanging="360"/>
          </w:pPr>
        </w:pPrChange>
      </w:pPr>
    </w:p>
    <w:p w14:paraId="2C37846D" w14:textId="4C1AF627" w:rsidR="001837C3" w:rsidRDefault="00B940C4" w:rsidP="001837C3">
      <w:pPr>
        <w:pStyle w:val="ListParagraph"/>
        <w:numPr>
          <w:ilvl w:val="1"/>
          <w:numId w:val="2"/>
        </w:numPr>
        <w:tabs>
          <w:tab w:val="left" w:pos="2325"/>
        </w:tabs>
        <w:rPr>
          <w:ins w:id="175" w:author="Rayaan Atif (Student)" w:date="2025-01-30T12:42:00Z" w16du:dateUtc="2025-01-30T04:42:00Z"/>
          <w:rFonts w:ascii="Stellar" w:hAnsi="Stellar"/>
        </w:rPr>
      </w:pPr>
      <w:ins w:id="176" w:author="Rayaan Atif (Student)" w:date="2025-01-30T11:21:00Z" w16du:dateUtc="2025-01-30T03:21:00Z">
        <w:r>
          <w:rPr>
            <w:rFonts w:ascii="Stellar" w:hAnsi="Stellar"/>
          </w:rPr>
          <w:t xml:space="preserve">Turn the top </w:t>
        </w:r>
      </w:ins>
      <w:ins w:id="177" w:author="Rayaan Atif (Student)" w:date="2025-01-30T11:22:00Z" w16du:dateUtc="2025-01-30T03:22:00Z">
        <w:r>
          <w:rPr>
            <w:rFonts w:ascii="Stellar" w:hAnsi="Stellar"/>
          </w:rPr>
          <w:t>nut clockwise to secure the top clamp to the screw as shown below.</w:t>
        </w:r>
      </w:ins>
    </w:p>
    <w:p w14:paraId="4848C336" w14:textId="77777777" w:rsidR="001837C3" w:rsidRDefault="001837C3">
      <w:pPr>
        <w:pStyle w:val="ListParagraph"/>
        <w:tabs>
          <w:tab w:val="left" w:pos="2325"/>
        </w:tabs>
        <w:ind w:left="1800"/>
        <w:rPr>
          <w:ins w:id="178" w:author="Rayaan Atif (Student)" w:date="2025-01-30T12:42:00Z" w16du:dateUtc="2025-01-30T04:42:00Z"/>
          <w:rFonts w:ascii="Stellar" w:hAnsi="Stellar"/>
        </w:rPr>
        <w:pPrChange w:id="179" w:author="Rayaan Atif (Student)" w:date="2025-01-30T12:42:00Z" w16du:dateUtc="2025-01-30T04:42:00Z">
          <w:pPr>
            <w:pStyle w:val="ListParagraph"/>
            <w:numPr>
              <w:ilvl w:val="1"/>
              <w:numId w:val="2"/>
            </w:numPr>
            <w:tabs>
              <w:tab w:val="left" w:pos="2325"/>
            </w:tabs>
            <w:ind w:left="1800" w:hanging="360"/>
          </w:pPr>
        </w:pPrChange>
      </w:pPr>
    </w:p>
    <w:p w14:paraId="0E0FE781" w14:textId="442AC9C1" w:rsidR="001837C3" w:rsidRPr="001837C3" w:rsidRDefault="001837C3">
      <w:pPr>
        <w:pStyle w:val="ListParagraph"/>
        <w:tabs>
          <w:tab w:val="left" w:pos="2325"/>
        </w:tabs>
        <w:ind w:left="1800"/>
        <w:rPr>
          <w:rFonts w:ascii="Stellar" w:hAnsi="Stellar"/>
          <w:rPrChange w:id="180" w:author="Rayaan Atif (Student)" w:date="2025-01-30T12:42:00Z" w16du:dateUtc="2025-01-30T04:42:00Z">
            <w:rPr/>
          </w:rPrChange>
        </w:rPr>
        <w:pPrChange w:id="181" w:author="Rayaan Atif (Student)" w:date="2025-01-30T12:43:00Z" w16du:dateUtc="2025-01-30T04:43:00Z">
          <w:pPr>
            <w:pStyle w:val="ListParagraph"/>
            <w:numPr>
              <w:ilvl w:val="1"/>
              <w:numId w:val="2"/>
            </w:numPr>
            <w:tabs>
              <w:tab w:val="left" w:pos="2325"/>
            </w:tabs>
            <w:ind w:left="1800" w:hanging="360"/>
          </w:pPr>
        </w:pPrChange>
      </w:pPr>
      <w:ins w:id="182" w:author="Rayaan Atif (Student)" w:date="2025-01-30T12:42:00Z" w16du:dateUtc="2025-01-30T04:42:00Z">
        <w:r>
          <w:rPr>
            <w:rFonts w:ascii="Stellar" w:hAnsi="Stellar"/>
            <w:noProof/>
          </w:rPr>
          <w:lastRenderedPageBreak/>
          <w:drawing>
            <wp:inline distT="0" distB="0" distL="0" distR="0" wp14:anchorId="388ABA2B" wp14:editId="0EFA9A44">
              <wp:extent cx="4337050" cy="2917190"/>
              <wp:effectExtent l="38100" t="38100" r="44450" b="41910"/>
              <wp:docPr id="1245539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957" name="Picture 6"/>
                      <pic:cNvPicPr/>
                    </pic:nvPicPr>
                    <pic:blipFill rotWithShape="1">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val="0"/>
                          </a:ext>
                        </a:extLst>
                      </a:blip>
                      <a:srcRect l="-63" t="1742" r="-1" b="1903"/>
                      <a:stretch/>
                    </pic:blipFill>
                    <pic:spPr bwMode="auto">
                      <a:xfrm>
                        <a:off x="0" y="0"/>
                        <a:ext cx="4337752" cy="2917662"/>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287E55B7" w14:textId="18248546" w:rsidR="001837C3" w:rsidRDefault="001837C3">
      <w:pPr>
        <w:pStyle w:val="ListParagraph"/>
        <w:tabs>
          <w:tab w:val="left" w:pos="2325"/>
        </w:tabs>
        <w:ind w:left="1800"/>
        <w:rPr>
          <w:ins w:id="183" w:author="Rayaan Atif (Student)" w:date="2025-01-30T12:42:00Z" w16du:dateUtc="2025-01-30T04:42:00Z"/>
          <w:rFonts w:ascii="Stellar" w:hAnsi="Stellar"/>
        </w:rPr>
        <w:pPrChange w:id="184" w:author="Rayaan Atif (Student)" w:date="2025-01-30T12:43:00Z" w16du:dateUtc="2025-01-30T04:43:00Z">
          <w:pPr>
            <w:pStyle w:val="ListParagraph"/>
            <w:numPr>
              <w:ilvl w:val="1"/>
              <w:numId w:val="2"/>
            </w:numPr>
            <w:tabs>
              <w:tab w:val="left" w:pos="2325"/>
            </w:tabs>
            <w:ind w:left="1800" w:hanging="360"/>
          </w:pPr>
        </w:pPrChange>
      </w:pPr>
    </w:p>
    <w:p w14:paraId="67FCF480" w14:textId="1689315A" w:rsidR="00AA321A" w:rsidRDefault="00FF41D6" w:rsidP="00AA321A">
      <w:pPr>
        <w:pStyle w:val="ListParagraph"/>
        <w:numPr>
          <w:ilvl w:val="1"/>
          <w:numId w:val="2"/>
        </w:numPr>
        <w:tabs>
          <w:tab w:val="left" w:pos="2325"/>
        </w:tabs>
        <w:rPr>
          <w:rFonts w:ascii="Stellar" w:hAnsi="Stellar"/>
        </w:rPr>
      </w:pPr>
      <w:r>
        <w:rPr>
          <w:rFonts w:ascii="Stellar" w:hAnsi="Stellar"/>
        </w:rPr>
        <w:t>Collecting the 3D printed pieces</w:t>
      </w:r>
      <w:ins w:id="185" w:author="Rayaan Atif (Student)" w:date="2025-01-30T11:23:00Z" w16du:dateUtc="2025-01-30T03:23:00Z">
        <w:r w:rsidR="00B940C4">
          <w:rPr>
            <w:rFonts w:ascii="Stellar" w:hAnsi="Stellar"/>
          </w:rPr>
          <w:t xml:space="preserve"> for the grip</w:t>
        </w:r>
      </w:ins>
      <w:r w:rsidR="001A6D74">
        <w:rPr>
          <w:rFonts w:ascii="Stellar" w:hAnsi="Stellar"/>
        </w:rPr>
        <w:t xml:space="preserve">, remove </w:t>
      </w:r>
      <w:del w:id="186" w:author="Rayaan Atif (Student)" w:date="2025-02-06T14:38:00Z" w16du:dateUtc="2025-02-06T06:38:00Z">
        <w:r w:rsidR="001A6D74" w:rsidDel="00592391">
          <w:rPr>
            <w:rFonts w:ascii="Stellar" w:hAnsi="Stellar"/>
          </w:rPr>
          <w:delText xml:space="preserve">the </w:delText>
        </w:r>
      </w:del>
      <w:ins w:id="187" w:author="Rayaan Atif (Student)" w:date="2025-02-06T14:38:00Z" w16du:dateUtc="2025-02-06T06:38:00Z">
        <w:r w:rsidR="00592391">
          <w:rPr>
            <w:rFonts w:ascii="Stellar" w:hAnsi="Stellar"/>
          </w:rPr>
          <w:t>any</w:t>
        </w:r>
        <w:r w:rsidR="00592391">
          <w:rPr>
            <w:rFonts w:ascii="Stellar" w:hAnsi="Stellar"/>
          </w:rPr>
          <w:t xml:space="preserve"> </w:t>
        </w:r>
      </w:ins>
      <w:r w:rsidR="001A6D74">
        <w:rPr>
          <w:rFonts w:ascii="Stellar" w:hAnsi="Stellar"/>
        </w:rPr>
        <w:t xml:space="preserve">inbuilt supports </w:t>
      </w:r>
      <w:ins w:id="188" w:author="Rayaan Atif (Student)" w:date="2025-02-06T14:38:00Z" w16du:dateUtc="2025-02-06T06:38:00Z">
        <w:r w:rsidR="00592391">
          <w:rPr>
            <w:rFonts w:ascii="Stellar" w:hAnsi="Stellar"/>
          </w:rPr>
          <w:t xml:space="preserve">if present, </w:t>
        </w:r>
      </w:ins>
      <w:r w:rsidR="001A6D74">
        <w:rPr>
          <w:rFonts w:ascii="Stellar" w:hAnsi="Stellar"/>
        </w:rPr>
        <w:t>from the underside of each half</w:t>
      </w:r>
      <w:r w:rsidR="00AA321A">
        <w:rPr>
          <w:rFonts w:ascii="Stellar" w:hAnsi="Stellar"/>
        </w:rPr>
        <w:t xml:space="preserve">, </w:t>
      </w:r>
      <w:r w:rsidR="00544CDD">
        <w:rPr>
          <w:rFonts w:ascii="Stellar" w:hAnsi="Stellar"/>
        </w:rPr>
        <w:t xml:space="preserve">as </w:t>
      </w:r>
      <w:r w:rsidR="00AA321A">
        <w:rPr>
          <w:rFonts w:ascii="Stellar" w:hAnsi="Stellar"/>
        </w:rPr>
        <w:t>shown by the red highlights in the image below.</w:t>
      </w:r>
    </w:p>
    <w:p w14:paraId="3513D028" w14:textId="77777777" w:rsidR="00AA321A" w:rsidRDefault="00AA321A" w:rsidP="00AA321A">
      <w:pPr>
        <w:pStyle w:val="ListParagraph"/>
        <w:tabs>
          <w:tab w:val="left" w:pos="2325"/>
        </w:tabs>
        <w:ind w:left="1800"/>
        <w:rPr>
          <w:rFonts w:ascii="Stellar" w:hAnsi="Stellar"/>
        </w:rPr>
      </w:pPr>
    </w:p>
    <w:p w14:paraId="7B115985" w14:textId="561959CF" w:rsidR="00AA321A" w:rsidRPr="00AA321A" w:rsidRDefault="00AA321A" w:rsidP="00AA321A">
      <w:pPr>
        <w:pStyle w:val="ListParagraph"/>
        <w:tabs>
          <w:tab w:val="left" w:pos="2325"/>
        </w:tabs>
        <w:ind w:left="1800"/>
        <w:rPr>
          <w:rFonts w:ascii="Stellar" w:hAnsi="Stellar"/>
        </w:rPr>
      </w:pPr>
      <w:r>
        <w:rPr>
          <w:rFonts w:ascii="Stellar" w:hAnsi="Stellar"/>
          <w:noProof/>
        </w:rPr>
        <w:drawing>
          <wp:inline distT="0" distB="0" distL="0" distR="0" wp14:anchorId="25974C8B" wp14:editId="4F0FD12D">
            <wp:extent cx="4337222" cy="2331797"/>
            <wp:effectExtent l="38100" t="38100" r="44450" b="43180"/>
            <wp:docPr id="982891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91169" name="Picture 6"/>
                    <pic:cNvPicPr/>
                  </pic:nvPicPr>
                  <pic:blipFill>
                    <a:blip r:embed="rId40" cstate="print">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val="0"/>
                        </a:ext>
                      </a:extLst>
                    </a:blip>
                    <a:srcRect t="11515" b="11515"/>
                    <a:stretch>
                      <a:fillRect/>
                    </a:stretch>
                  </pic:blipFill>
                  <pic:spPr bwMode="auto">
                    <a:xfrm>
                      <a:off x="0" y="0"/>
                      <a:ext cx="4337222" cy="23317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B21AAAD" w14:textId="77777777" w:rsidR="00AA321A" w:rsidRDefault="00AA321A" w:rsidP="00AA321A">
      <w:pPr>
        <w:pStyle w:val="ListParagraph"/>
        <w:tabs>
          <w:tab w:val="left" w:pos="2325"/>
        </w:tabs>
        <w:ind w:left="1800"/>
        <w:rPr>
          <w:rFonts w:ascii="Stellar" w:hAnsi="Stellar"/>
        </w:rPr>
      </w:pPr>
    </w:p>
    <w:p w14:paraId="77A6BA33" w14:textId="4FD82AB4" w:rsidR="00FF41D6" w:rsidDel="00B940C4" w:rsidRDefault="00FF41D6" w:rsidP="00FF41D6">
      <w:pPr>
        <w:pStyle w:val="ListParagraph"/>
        <w:numPr>
          <w:ilvl w:val="1"/>
          <w:numId w:val="2"/>
        </w:numPr>
        <w:tabs>
          <w:tab w:val="left" w:pos="2325"/>
        </w:tabs>
        <w:rPr>
          <w:del w:id="189" w:author="Rayaan Atif (Student)" w:date="2025-01-30T11:23:00Z" w16du:dateUtc="2025-01-30T03:23:00Z"/>
          <w:rFonts w:ascii="Stellar" w:hAnsi="Stellar"/>
        </w:rPr>
      </w:pPr>
      <w:del w:id="190" w:author="Rayaan Atif (Student)" w:date="2025-01-30T11:23:00Z" w16du:dateUtc="2025-01-30T03:23:00Z">
        <w:r w:rsidDel="00B940C4">
          <w:rPr>
            <w:rFonts w:ascii="Stellar" w:hAnsi="Stellar"/>
          </w:rPr>
          <w:delText>Putting the PVC Pipe into the space at the front, pass the coaxial cable through the channel made in the grip.</w:delText>
        </w:r>
      </w:del>
    </w:p>
    <w:p w14:paraId="5AE3BB56" w14:textId="1166CD11" w:rsidR="00FF41D6" w:rsidRDefault="00FF41D6" w:rsidP="00FF41D6">
      <w:pPr>
        <w:pStyle w:val="ListParagraph"/>
        <w:numPr>
          <w:ilvl w:val="1"/>
          <w:numId w:val="2"/>
        </w:numPr>
        <w:tabs>
          <w:tab w:val="left" w:pos="2325"/>
        </w:tabs>
        <w:rPr>
          <w:rFonts w:ascii="Stellar" w:hAnsi="Stellar"/>
        </w:rPr>
      </w:pPr>
      <w:r>
        <w:rPr>
          <w:rFonts w:ascii="Stellar" w:hAnsi="Stellar"/>
        </w:rPr>
        <w:t xml:space="preserve">Align the </w:t>
      </w:r>
      <w:del w:id="191" w:author="Rayaan Atif (Student)" w:date="2025-01-30T11:24:00Z" w16du:dateUtc="2025-01-30T03:24:00Z">
        <w:r w:rsidDel="00B940C4">
          <w:rPr>
            <w:rFonts w:ascii="Stellar" w:hAnsi="Stellar"/>
          </w:rPr>
          <w:delText xml:space="preserve">second half of </w:delText>
        </w:r>
      </w:del>
      <w:del w:id="192" w:author="Rayaan Atif (Student)" w:date="2025-01-30T12:49:00Z" w16du:dateUtc="2025-01-30T04:49:00Z">
        <w:r w:rsidDel="001837C3">
          <w:rPr>
            <w:rFonts w:ascii="Stellar" w:hAnsi="Stellar"/>
          </w:rPr>
          <w:delText>the</w:delText>
        </w:r>
      </w:del>
      <w:del w:id="193" w:author="Rayaan Atif (Student)" w:date="2025-01-30T13:30:00Z" w16du:dateUtc="2025-01-30T05:30:00Z">
        <w:r w:rsidDel="000E01ED">
          <w:rPr>
            <w:rFonts w:ascii="Stellar" w:hAnsi="Stellar"/>
          </w:rPr>
          <w:delText xml:space="preserve"> </w:delText>
        </w:r>
      </w:del>
      <w:r>
        <w:rPr>
          <w:rFonts w:ascii="Stellar" w:hAnsi="Stellar"/>
        </w:rPr>
        <w:t>grip</w:t>
      </w:r>
      <w:r w:rsidR="001A6D74">
        <w:rPr>
          <w:rFonts w:ascii="Stellar" w:hAnsi="Stellar"/>
        </w:rPr>
        <w:t xml:space="preserve">, using the </w:t>
      </w:r>
      <w:del w:id="194" w:author="Rayaan Atif (Student)" w:date="2025-01-30T11:24:00Z" w16du:dateUtc="2025-01-30T03:24:00Z">
        <w:r w:rsidR="001A6D74" w:rsidDel="00B940C4">
          <w:rPr>
            <w:rFonts w:ascii="Stellar" w:hAnsi="Stellar"/>
          </w:rPr>
          <w:delText xml:space="preserve">rectangular </w:delText>
        </w:r>
      </w:del>
      <w:ins w:id="195" w:author="Rayaan Atif (Student)" w:date="2025-01-30T11:24:00Z" w16du:dateUtc="2025-01-30T03:24:00Z">
        <w:r w:rsidR="00B940C4">
          <w:rPr>
            <w:rFonts w:ascii="Stellar" w:hAnsi="Stellar"/>
          </w:rPr>
          <w:t xml:space="preserve">screw </w:t>
        </w:r>
      </w:ins>
      <w:r w:rsidR="001A6D74">
        <w:rPr>
          <w:rFonts w:ascii="Stellar" w:hAnsi="Stellar"/>
        </w:rPr>
        <w:t xml:space="preserve">holes </w:t>
      </w:r>
      <w:ins w:id="196" w:author="Rayaan Atif (Student)" w:date="2025-01-30T11:24:00Z" w16du:dateUtc="2025-01-30T03:24:00Z">
        <w:r w:rsidR="00B940C4">
          <w:rPr>
            <w:rFonts w:ascii="Stellar" w:hAnsi="Stellar"/>
          </w:rPr>
          <w:t xml:space="preserve">and barrel </w:t>
        </w:r>
      </w:ins>
      <w:r w:rsidR="001A6D74">
        <w:rPr>
          <w:rFonts w:ascii="Stellar" w:hAnsi="Stellar"/>
        </w:rPr>
        <w:t>as a guide.</w:t>
      </w:r>
    </w:p>
    <w:p w14:paraId="503C6166" w14:textId="13B79E8D" w:rsidR="001D6A24" w:rsidRDefault="00FF41D6" w:rsidP="001D6A24">
      <w:pPr>
        <w:pStyle w:val="ListParagraph"/>
        <w:numPr>
          <w:ilvl w:val="2"/>
          <w:numId w:val="2"/>
        </w:numPr>
        <w:tabs>
          <w:tab w:val="left" w:pos="2325"/>
        </w:tabs>
        <w:rPr>
          <w:rFonts w:ascii="Stellar" w:hAnsi="Stellar"/>
        </w:rPr>
      </w:pPr>
      <w:r w:rsidRPr="001A6D74">
        <w:rPr>
          <w:rFonts w:ascii="Stellar" w:hAnsi="Stellar"/>
        </w:rPr>
        <w:t xml:space="preserve">Note that depending on the quality of your 3D print, </w:t>
      </w:r>
      <w:r w:rsidR="001D6A24" w:rsidRPr="001A6D74">
        <w:rPr>
          <w:rFonts w:ascii="Stellar" w:hAnsi="Stellar"/>
        </w:rPr>
        <w:t>you may need to sand the inside of the bracket where the PVC pipe slides in</w:t>
      </w:r>
      <w:r w:rsidR="001A6D74">
        <w:rPr>
          <w:rFonts w:ascii="Stellar" w:hAnsi="Stellar"/>
        </w:rPr>
        <w:t>.</w:t>
      </w:r>
    </w:p>
    <w:p w14:paraId="1A47790A" w14:textId="54F3E307" w:rsidR="00D15AF3" w:rsidRDefault="001A6D74" w:rsidP="00D15AF3">
      <w:pPr>
        <w:pStyle w:val="ListParagraph"/>
        <w:numPr>
          <w:ilvl w:val="1"/>
          <w:numId w:val="2"/>
        </w:numPr>
        <w:tabs>
          <w:tab w:val="left" w:pos="2325"/>
        </w:tabs>
        <w:rPr>
          <w:ins w:id="197" w:author="Rayaan Atif (Student)" w:date="2025-02-07T15:18:00Z" w16du:dateUtc="2025-02-07T07:18:00Z"/>
          <w:rFonts w:ascii="Stellar" w:hAnsi="Stellar"/>
        </w:rPr>
      </w:pPr>
      <w:del w:id="198" w:author="Rayaan Atif (Student)" w:date="2025-01-15T11:00:00Z" w16du:dateUtc="2025-01-15T03:00:00Z">
        <w:r w:rsidDel="00D15AF3">
          <w:rPr>
            <w:rFonts w:ascii="Stellar" w:hAnsi="Stellar"/>
          </w:rPr>
          <w:delText>Using 6 cable ties, pass one through each hole and tighten as much as possible to ensure each half is as secure as possible.</w:delText>
        </w:r>
        <w:r w:rsidR="00AA321A" w:rsidDel="00D15AF3">
          <w:rPr>
            <w:rFonts w:ascii="Stellar" w:hAnsi="Stellar"/>
          </w:rPr>
          <w:delText xml:space="preserve"> Use scissors to cut of any extra.</w:delText>
        </w:r>
      </w:del>
      <w:ins w:id="199" w:author="Rayaan Atif (Student)" w:date="2025-01-15T11:00:00Z" w16du:dateUtc="2025-01-15T03:00:00Z">
        <w:r w:rsidR="00D15AF3">
          <w:rPr>
            <w:rFonts w:ascii="Stellar" w:hAnsi="Stellar"/>
          </w:rPr>
          <w:t xml:space="preserve">Insert and screw the two short </w:t>
        </w:r>
      </w:ins>
      <w:ins w:id="200" w:author="Rayaan Atif (Student)" w:date="2025-01-15T11:01:00Z" w16du:dateUtc="2025-01-15T03:01:00Z">
        <w:r w:rsidR="00D15AF3">
          <w:rPr>
            <w:rFonts w:ascii="Stellar" w:hAnsi="Stellar"/>
          </w:rPr>
          <w:t>screws into the handle section of the grip, then screw in the two longer screws on the pipe holding section of the handle.</w:t>
        </w:r>
      </w:ins>
    </w:p>
    <w:p w14:paraId="281DE9B1" w14:textId="76D69C6D" w:rsidR="00CA1991" w:rsidRPr="00CA1991" w:rsidRDefault="00CA1991" w:rsidP="00CA1991">
      <w:pPr>
        <w:pStyle w:val="ListParagraph"/>
        <w:numPr>
          <w:ilvl w:val="1"/>
          <w:numId w:val="2"/>
        </w:numPr>
        <w:tabs>
          <w:tab w:val="left" w:pos="2325"/>
        </w:tabs>
        <w:rPr>
          <w:rFonts w:ascii="Stellar" w:hAnsi="Stellar"/>
          <w:rPrChange w:id="201" w:author="Rayaan Atif (Student)" w:date="2025-02-07T15:18:00Z" w16du:dateUtc="2025-02-07T07:18:00Z">
            <w:rPr/>
          </w:rPrChange>
        </w:rPr>
      </w:pPr>
      <w:ins w:id="202" w:author="Rayaan Atif (Student)" w:date="2025-02-07T15:18:00Z" w16du:dateUtc="2025-02-07T07:18:00Z">
        <w:r>
          <w:rPr>
            <w:rFonts w:ascii="Stellar" w:hAnsi="Stellar"/>
          </w:rPr>
          <w:t>To finalise the rest of the antenna, slide the small plastic end caps onto each end of the tape measure.</w:t>
        </w:r>
      </w:ins>
    </w:p>
    <w:p w14:paraId="40E618EC" w14:textId="21D36083" w:rsidR="001A6D74" w:rsidDel="00D15AF3" w:rsidRDefault="001A6D74" w:rsidP="001A6D74">
      <w:pPr>
        <w:pStyle w:val="ListParagraph"/>
        <w:numPr>
          <w:ilvl w:val="2"/>
          <w:numId w:val="2"/>
        </w:numPr>
        <w:tabs>
          <w:tab w:val="left" w:pos="2325"/>
        </w:tabs>
        <w:rPr>
          <w:del w:id="203" w:author="Rayaan Atif (Student)" w:date="2025-01-15T11:00:00Z" w16du:dateUtc="2025-01-15T03:00:00Z"/>
          <w:rFonts w:ascii="Stellar" w:hAnsi="Stellar"/>
        </w:rPr>
      </w:pPr>
      <w:del w:id="204" w:author="Rayaan Atif (Student)" w:date="2025-01-15T11:00:00Z" w16du:dateUtc="2025-01-15T03:00:00Z">
        <w:r w:rsidDel="00D15AF3">
          <w:rPr>
            <w:rFonts w:ascii="Stellar" w:hAnsi="Stellar"/>
          </w:rPr>
          <w:delText>Note that the 2 cable ties on the barrel (where the PVC Pipe should sit) should be parred over the top of the grip so it can secure the entire front).</w:delText>
        </w:r>
      </w:del>
    </w:p>
    <w:p w14:paraId="1A0A9FD8" w14:textId="6D5653F3" w:rsidR="00CA5115" w:rsidRDefault="00CA5115" w:rsidP="00CA5115">
      <w:pPr>
        <w:pStyle w:val="ListParagraph"/>
        <w:numPr>
          <w:ilvl w:val="1"/>
          <w:numId w:val="2"/>
        </w:numPr>
        <w:tabs>
          <w:tab w:val="left" w:pos="2325"/>
        </w:tabs>
        <w:rPr>
          <w:ins w:id="205" w:author="Rayaan Atif (Student)" w:date="2025-02-07T15:17:00Z" w16du:dateUtc="2025-02-07T07:17:00Z"/>
          <w:rFonts w:ascii="Stellar" w:hAnsi="Stellar"/>
        </w:rPr>
      </w:pPr>
      <w:r>
        <w:rPr>
          <w:rFonts w:ascii="Stellar" w:hAnsi="Stellar"/>
        </w:rPr>
        <w:t>You should now have an antenna assembly that looks like the image below.</w:t>
      </w:r>
    </w:p>
    <w:p w14:paraId="28C7D2E1" w14:textId="77777777" w:rsidR="001837C3" w:rsidRDefault="001837C3">
      <w:pPr>
        <w:pStyle w:val="ListParagraph"/>
        <w:tabs>
          <w:tab w:val="left" w:pos="2325"/>
        </w:tabs>
        <w:ind w:left="1800"/>
        <w:rPr>
          <w:rFonts w:ascii="Stellar" w:hAnsi="Stellar"/>
        </w:rPr>
        <w:pPrChange w:id="206" w:author="Rayaan Atif (Student)" w:date="2025-01-30T12:49:00Z" w16du:dateUtc="2025-01-30T04:49:00Z">
          <w:pPr>
            <w:pStyle w:val="ListParagraph"/>
            <w:numPr>
              <w:ilvl w:val="1"/>
              <w:numId w:val="2"/>
            </w:numPr>
            <w:tabs>
              <w:tab w:val="left" w:pos="2325"/>
            </w:tabs>
            <w:ind w:left="1800" w:hanging="360"/>
          </w:pPr>
        </w:pPrChange>
      </w:pPr>
    </w:p>
    <w:p w14:paraId="508FA7DE" w14:textId="5C254D98" w:rsidR="00CA5115" w:rsidRPr="00CA5115" w:rsidRDefault="00CA5115" w:rsidP="00CA5115">
      <w:pPr>
        <w:pStyle w:val="ListParagraph"/>
        <w:tabs>
          <w:tab w:val="left" w:pos="2325"/>
        </w:tabs>
        <w:ind w:left="1800"/>
        <w:rPr>
          <w:rFonts w:ascii="Stellar" w:hAnsi="Stellar"/>
        </w:rPr>
      </w:pPr>
      <w:r>
        <w:rPr>
          <w:rFonts w:ascii="Stellar" w:hAnsi="Stellar"/>
          <w:noProof/>
        </w:rPr>
        <w:lastRenderedPageBreak/>
        <w:drawing>
          <wp:inline distT="0" distB="0" distL="0" distR="0" wp14:anchorId="1E1E9843" wp14:editId="780CCC0B">
            <wp:extent cx="4511781" cy="3151070"/>
            <wp:effectExtent l="38100" t="38100" r="34925" b="36830"/>
            <wp:docPr id="1599108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08632" name="Picture 7"/>
                    <pic:cNvPicPr/>
                  </pic:nvPicPr>
                  <pic:blipFill>
                    <a:blip r:embed="rId42" cstate="print">
                      <a:extLst>
                        <a:ext uri="{28A0092B-C50C-407E-A947-70E740481C1C}">
                          <a14:useLocalDpi xmlns:a14="http://schemas.microsoft.com/office/drawing/2010/main" val="0"/>
                        </a:ext>
                      </a:extLst>
                    </a:blip>
                    <a:srcRect t="6" b="6"/>
                    <a:stretch>
                      <a:fillRect/>
                    </a:stretch>
                  </pic:blipFill>
                  <pic:spPr bwMode="auto">
                    <a:xfrm>
                      <a:off x="0" y="0"/>
                      <a:ext cx="4511781" cy="3151070"/>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03C3C8" w14:textId="77777777" w:rsidR="00CA5115" w:rsidRPr="00CA5115" w:rsidRDefault="00CA5115" w:rsidP="00CA5115">
      <w:pPr>
        <w:pStyle w:val="ListParagraph"/>
        <w:tabs>
          <w:tab w:val="left" w:pos="2325"/>
        </w:tabs>
        <w:ind w:left="1080"/>
        <w:rPr>
          <w:rFonts w:ascii="Stellar" w:hAnsi="Stellar"/>
        </w:rPr>
      </w:pPr>
    </w:p>
    <w:p w14:paraId="342F003D" w14:textId="3AE46502" w:rsidR="001D6A24" w:rsidRPr="001D6A24" w:rsidRDefault="001D6A24" w:rsidP="001D6A24">
      <w:pPr>
        <w:pStyle w:val="ListParagraph"/>
        <w:numPr>
          <w:ilvl w:val="0"/>
          <w:numId w:val="2"/>
        </w:numPr>
        <w:tabs>
          <w:tab w:val="left" w:pos="2325"/>
        </w:tabs>
        <w:rPr>
          <w:rFonts w:ascii="Stellar" w:hAnsi="Stellar"/>
        </w:rPr>
      </w:pPr>
      <w:r>
        <w:rPr>
          <w:rFonts w:ascii="Stellar" w:hAnsi="Stellar"/>
          <w:b/>
          <w:bCs/>
        </w:rPr>
        <w:t>Using the Antenna</w:t>
      </w:r>
    </w:p>
    <w:p w14:paraId="00B99BCE" w14:textId="7E389ECE" w:rsidR="001D6A24" w:rsidRDefault="001D6A24" w:rsidP="001D6A24">
      <w:pPr>
        <w:pStyle w:val="ListParagraph"/>
        <w:numPr>
          <w:ilvl w:val="1"/>
          <w:numId w:val="2"/>
        </w:numPr>
        <w:tabs>
          <w:tab w:val="left" w:pos="2325"/>
        </w:tabs>
        <w:rPr>
          <w:rFonts w:ascii="Stellar" w:hAnsi="Stellar"/>
        </w:rPr>
      </w:pPr>
      <w:r>
        <w:rPr>
          <w:rFonts w:ascii="Stellar" w:hAnsi="Stellar"/>
        </w:rPr>
        <w:t>To begin using the antenna,</w:t>
      </w:r>
      <w:ins w:id="207" w:author="Rayaan Atif (Student)" w:date="2025-01-30T13:09:00Z" w16du:dateUtc="2025-01-30T05:09:00Z">
        <w:r w:rsidR="005C7C1E">
          <w:rPr>
            <w:rFonts w:ascii="Stellar" w:hAnsi="Stellar"/>
          </w:rPr>
          <w:t xml:space="preserve"> first turn off the Raspberry Pi and unplug ay power cables to make sure the LNA is off.</w:t>
        </w:r>
      </w:ins>
      <w:r>
        <w:rPr>
          <w:rFonts w:ascii="Stellar" w:hAnsi="Stellar"/>
        </w:rPr>
        <w:t xml:space="preserve"> </w:t>
      </w:r>
      <w:ins w:id="208" w:author="Rayaan Atif (Student)" w:date="2025-01-30T13:10:00Z" w16du:dateUtc="2025-01-30T05:10:00Z">
        <w:r w:rsidR="005C7C1E">
          <w:rPr>
            <w:rFonts w:ascii="Stellar" w:hAnsi="Stellar"/>
          </w:rPr>
          <w:t>Next, c</w:t>
        </w:r>
      </w:ins>
      <w:del w:id="209" w:author="Rayaan Atif (Student)" w:date="2025-01-30T13:10:00Z" w16du:dateUtc="2025-01-30T05:10:00Z">
        <w:r w:rsidDel="005C7C1E">
          <w:rPr>
            <w:rFonts w:ascii="Stellar" w:hAnsi="Stellar"/>
          </w:rPr>
          <w:delText>c</w:delText>
        </w:r>
      </w:del>
      <w:r>
        <w:rPr>
          <w:rFonts w:ascii="Stellar" w:hAnsi="Stellar"/>
        </w:rPr>
        <w:t xml:space="preserve">arefully unscrew the UHF </w:t>
      </w:r>
      <w:r w:rsidR="00696CED">
        <w:rPr>
          <w:rFonts w:ascii="Stellar" w:hAnsi="Stellar"/>
        </w:rPr>
        <w:t>connector</w:t>
      </w:r>
      <w:r>
        <w:rPr>
          <w:rFonts w:ascii="Stellar" w:hAnsi="Stellar"/>
        </w:rPr>
        <w:t xml:space="preserve"> from the original </w:t>
      </w:r>
      <w:proofErr w:type="spellStart"/>
      <w:r>
        <w:rPr>
          <w:rFonts w:ascii="Stellar" w:hAnsi="Stellar"/>
        </w:rPr>
        <w:t>BinarX</w:t>
      </w:r>
      <w:proofErr w:type="spellEnd"/>
      <w:r>
        <w:rPr>
          <w:rFonts w:ascii="Stellar" w:hAnsi="Stellar"/>
        </w:rPr>
        <w:t xml:space="preserve"> Antenna assembly.</w:t>
      </w:r>
    </w:p>
    <w:p w14:paraId="1B8AD0FF" w14:textId="0D54263C" w:rsidR="001D6A24" w:rsidRPr="00696CED" w:rsidRDefault="001D6A24" w:rsidP="001D6A24">
      <w:pPr>
        <w:pStyle w:val="ListParagraph"/>
        <w:numPr>
          <w:ilvl w:val="1"/>
          <w:numId w:val="2"/>
        </w:numPr>
        <w:spacing w:after="160" w:line="278" w:lineRule="auto"/>
        <w:rPr>
          <w:rFonts w:ascii="Stellar" w:hAnsi="Stellar"/>
        </w:rPr>
      </w:pPr>
      <w:r>
        <w:rPr>
          <w:rFonts w:ascii="Stellar" w:hAnsi="Stellar"/>
          <w:color w:val="FF0000"/>
        </w:rPr>
        <w:t>Warning: Incorrectly connecting</w:t>
      </w:r>
      <w:r w:rsidR="00696CED">
        <w:rPr>
          <w:rFonts w:ascii="Stellar" w:hAnsi="Stellar"/>
          <w:color w:val="FF0000"/>
        </w:rPr>
        <w:t xml:space="preserve"> and disconnecting</w:t>
      </w:r>
      <w:r>
        <w:rPr>
          <w:rFonts w:ascii="Stellar" w:hAnsi="Stellar"/>
          <w:color w:val="FF0000"/>
        </w:rPr>
        <w:t xml:space="preserve"> radio connectors may damage or break the connectors. Note </w:t>
      </w:r>
      <w:r w:rsidRPr="00E00BD5">
        <w:rPr>
          <w:rFonts w:ascii="Stellar" w:hAnsi="Stellar"/>
          <w:color w:val="FF0000"/>
        </w:rPr>
        <w:t xml:space="preserve">that the instructions on how to correctly connect the </w:t>
      </w:r>
      <w:r w:rsidR="00696CED">
        <w:rPr>
          <w:rFonts w:ascii="Stellar" w:hAnsi="Stellar"/>
          <w:color w:val="FF0000"/>
        </w:rPr>
        <w:t>radio con</w:t>
      </w:r>
      <w:r w:rsidRPr="00E00BD5">
        <w:rPr>
          <w:rFonts w:ascii="Stellar" w:hAnsi="Stellar"/>
          <w:color w:val="FF0000"/>
        </w:rPr>
        <w:t xml:space="preserve">nectors for this step and any following connections are written on </w:t>
      </w:r>
      <w:r>
        <w:rPr>
          <w:rFonts w:ascii="Stellar" w:hAnsi="Stellar"/>
          <w:color w:val="FF0000"/>
        </w:rPr>
        <w:t>Page</w:t>
      </w:r>
      <w:ins w:id="210" w:author="Rayaan Atif (Student)" w:date="2025-02-13T16:20:00Z" w16du:dateUtc="2025-02-13T08:20:00Z">
        <w:r w:rsidR="00FD11AE">
          <w:rPr>
            <w:rFonts w:ascii="Stellar" w:hAnsi="Stellar"/>
            <w:color w:val="FF0000"/>
          </w:rPr>
          <w:t>s 12-13.</w:t>
        </w:r>
      </w:ins>
      <w:del w:id="211" w:author="Rayaan Atif (Student)" w:date="2025-02-13T16:20:00Z" w16du:dateUtc="2025-02-13T08:20:00Z">
        <w:r w:rsidDel="00FD11AE">
          <w:rPr>
            <w:rFonts w:ascii="Stellar" w:hAnsi="Stellar"/>
            <w:color w:val="FF0000"/>
          </w:rPr>
          <w:delText xml:space="preserve"> </w:delText>
        </w:r>
        <w:r w:rsidR="00696CED" w:rsidDel="00FD11AE">
          <w:rPr>
            <w:rFonts w:ascii="Stellar" w:hAnsi="Stellar"/>
            <w:color w:val="FF0000"/>
          </w:rPr>
          <w:delText>[INSERT PAGE NUMBER HERE].</w:delText>
        </w:r>
      </w:del>
    </w:p>
    <w:p w14:paraId="68664C1F" w14:textId="25E17160" w:rsidR="00696CED" w:rsidRPr="00696CED" w:rsidRDefault="00696CED" w:rsidP="001D6A24">
      <w:pPr>
        <w:pStyle w:val="ListParagraph"/>
        <w:numPr>
          <w:ilvl w:val="1"/>
          <w:numId w:val="2"/>
        </w:numPr>
        <w:spacing w:after="160" w:line="278" w:lineRule="auto"/>
        <w:rPr>
          <w:rFonts w:ascii="Stellar" w:hAnsi="Stellar"/>
        </w:rPr>
      </w:pPr>
      <w:r>
        <w:rPr>
          <w:rFonts w:ascii="Stellar" w:hAnsi="Stellar"/>
          <w:color w:val="000000" w:themeColor="text1"/>
        </w:rPr>
        <w:t xml:space="preserve">Place the </w:t>
      </w:r>
      <w:proofErr w:type="spellStart"/>
      <w:r>
        <w:rPr>
          <w:rFonts w:ascii="Stellar" w:hAnsi="Stellar"/>
          <w:color w:val="000000" w:themeColor="text1"/>
        </w:rPr>
        <w:t>BinarX</w:t>
      </w:r>
      <w:proofErr w:type="spellEnd"/>
      <w:r>
        <w:rPr>
          <w:rFonts w:ascii="Stellar" w:hAnsi="Stellar"/>
          <w:color w:val="000000" w:themeColor="text1"/>
        </w:rPr>
        <w:t>-provided antenna aside and fold it closed carefully so that the connector does not get damaged.</w:t>
      </w:r>
    </w:p>
    <w:p w14:paraId="7F0C4F1B" w14:textId="5F332883" w:rsidR="00696CED" w:rsidRDefault="00696CED" w:rsidP="001D6A24">
      <w:pPr>
        <w:pStyle w:val="ListParagraph"/>
        <w:numPr>
          <w:ilvl w:val="1"/>
          <w:numId w:val="2"/>
        </w:numPr>
        <w:spacing w:after="160" w:line="278" w:lineRule="auto"/>
        <w:rPr>
          <w:ins w:id="212" w:author="Rayaan Atif (Student)" w:date="2025-01-30T12:44:00Z" w16du:dateUtc="2025-01-30T04:44:00Z"/>
          <w:rFonts w:ascii="Stellar" w:hAnsi="Stellar"/>
        </w:rPr>
      </w:pPr>
      <w:r>
        <w:rPr>
          <w:rFonts w:ascii="Stellar" w:hAnsi="Stellar"/>
        </w:rPr>
        <w:t>Install the UHF connector passing through the back of the antenna grip carefully.</w:t>
      </w:r>
    </w:p>
    <w:p w14:paraId="384B4CEF" w14:textId="2086D15F" w:rsidR="001837C3" w:rsidRDefault="001837C3" w:rsidP="001D6A24">
      <w:pPr>
        <w:pStyle w:val="ListParagraph"/>
        <w:numPr>
          <w:ilvl w:val="1"/>
          <w:numId w:val="2"/>
        </w:numPr>
        <w:spacing w:after="160" w:line="278" w:lineRule="auto"/>
        <w:rPr>
          <w:rFonts w:ascii="Stellar" w:hAnsi="Stellar"/>
        </w:rPr>
      </w:pPr>
      <w:ins w:id="213" w:author="Rayaan Atif (Student)" w:date="2025-01-30T12:44:00Z" w16du:dateUtc="2025-01-30T04:44:00Z">
        <w:r>
          <w:rPr>
            <w:rFonts w:ascii="Stellar" w:hAnsi="Stellar"/>
          </w:rPr>
          <w:t xml:space="preserve">Place a phone running the </w:t>
        </w:r>
        <w:proofErr w:type="spellStart"/>
        <w:r>
          <w:rPr>
            <w:rFonts w:ascii="Stellar" w:hAnsi="Stellar"/>
          </w:rPr>
          <w:t>Stellarium</w:t>
        </w:r>
        <w:proofErr w:type="spellEnd"/>
        <w:r>
          <w:rPr>
            <w:rFonts w:ascii="Stellar" w:hAnsi="Stellar"/>
          </w:rPr>
          <w:t xml:space="preserve"> </w:t>
        </w:r>
      </w:ins>
      <w:ins w:id="214" w:author="Rayaan Atif (Student)" w:date="2025-01-30T12:45:00Z" w16du:dateUtc="2025-01-30T04:45:00Z">
        <w:r>
          <w:rPr>
            <w:rFonts w:ascii="Stellar" w:hAnsi="Stellar"/>
          </w:rPr>
          <w:t xml:space="preserve">app into the phone holder and turn the nut clockwise until it is </w:t>
        </w:r>
        <w:proofErr w:type="gramStart"/>
        <w:r>
          <w:rPr>
            <w:rFonts w:ascii="Stellar" w:hAnsi="Stellar"/>
          </w:rPr>
          <w:t>tight</w:t>
        </w:r>
        <w:proofErr w:type="gramEnd"/>
        <w:r>
          <w:rPr>
            <w:rFonts w:ascii="Stellar" w:hAnsi="Stellar"/>
          </w:rPr>
          <w:t xml:space="preserve"> and the phone doesn’t move.</w:t>
        </w:r>
      </w:ins>
    </w:p>
    <w:p w14:paraId="75E939C5" w14:textId="116861F1" w:rsidR="00696CED" w:rsidRPr="00F45C91" w:rsidRDefault="00696CED" w:rsidP="00696CED">
      <w:pPr>
        <w:pStyle w:val="ListParagraph"/>
        <w:spacing w:after="160" w:line="278" w:lineRule="auto"/>
        <w:ind w:left="1800"/>
        <w:rPr>
          <w:rFonts w:ascii="Stellar" w:hAnsi="Stellar"/>
        </w:rPr>
      </w:pPr>
    </w:p>
    <w:p w14:paraId="3338F3CE" w14:textId="39CBDBB9" w:rsidR="001D6A24" w:rsidRPr="00696CED" w:rsidRDefault="00696CED" w:rsidP="00696CED">
      <w:pPr>
        <w:pStyle w:val="ListParagraph"/>
        <w:numPr>
          <w:ilvl w:val="0"/>
          <w:numId w:val="2"/>
        </w:numPr>
        <w:tabs>
          <w:tab w:val="left" w:pos="2325"/>
        </w:tabs>
        <w:rPr>
          <w:rFonts w:ascii="Stellar" w:hAnsi="Stellar"/>
        </w:rPr>
      </w:pPr>
      <w:r>
        <w:rPr>
          <w:rFonts w:ascii="Stellar" w:hAnsi="Stellar"/>
          <w:b/>
          <w:bCs/>
        </w:rPr>
        <w:t>Final Steps</w:t>
      </w:r>
    </w:p>
    <w:p w14:paraId="05ED35B6" w14:textId="3140793B" w:rsidR="00696CED" w:rsidRPr="00F45C91" w:rsidRDefault="00696CED" w:rsidP="00696CED">
      <w:pPr>
        <w:pStyle w:val="ListParagraph"/>
        <w:numPr>
          <w:ilvl w:val="1"/>
          <w:numId w:val="2"/>
        </w:numPr>
        <w:spacing w:after="160" w:line="278" w:lineRule="auto"/>
        <w:rPr>
          <w:rFonts w:ascii="Stellar" w:hAnsi="Stellar"/>
        </w:rPr>
      </w:pPr>
      <w:r w:rsidRPr="00F45C91">
        <w:rPr>
          <w:rFonts w:ascii="Stellar" w:hAnsi="Stellar"/>
        </w:rPr>
        <w:t xml:space="preserve">Test your setup: After the physical assembly, run a test to make sure the </w:t>
      </w:r>
      <w:r>
        <w:rPr>
          <w:rFonts w:ascii="Stellar" w:hAnsi="Stellar"/>
        </w:rPr>
        <w:t>antenna is connected to the SDR, and</w:t>
      </w:r>
      <w:r w:rsidRPr="00F45C91">
        <w:rPr>
          <w:rFonts w:ascii="Stellar" w:hAnsi="Stellar"/>
        </w:rPr>
        <w:t xml:space="preserve"> is receiving signals from satellites. You can use the SatNOG</w:t>
      </w:r>
      <w:r>
        <w:rPr>
          <w:rFonts w:ascii="Stellar" w:hAnsi="Stellar"/>
        </w:rPr>
        <w:t>S</w:t>
      </w:r>
      <w:r w:rsidRPr="00F45C91">
        <w:rPr>
          <w:rFonts w:ascii="Stellar" w:hAnsi="Stellar"/>
        </w:rPr>
        <w:t xml:space="preserve"> client to schedule satellite passes.</w:t>
      </w:r>
    </w:p>
    <w:p w14:paraId="78324A06" w14:textId="752E9EC9" w:rsidR="00696CED" w:rsidDel="00543011" w:rsidRDefault="00696CED" w:rsidP="00696CED">
      <w:pPr>
        <w:pStyle w:val="ListParagraph"/>
        <w:numPr>
          <w:ilvl w:val="1"/>
          <w:numId w:val="2"/>
        </w:numPr>
        <w:spacing w:after="160" w:line="278" w:lineRule="auto"/>
        <w:rPr>
          <w:del w:id="215" w:author="Rayaan Atif (Student)" w:date="2025-01-30T13:11:00Z" w16du:dateUtc="2025-01-30T05:11:00Z"/>
          <w:rFonts w:ascii="Stellar" w:hAnsi="Stellar"/>
        </w:rPr>
      </w:pPr>
      <w:r w:rsidRPr="00F45C91">
        <w:rPr>
          <w:rFonts w:ascii="Stellar" w:hAnsi="Stellar"/>
        </w:rPr>
        <w:t xml:space="preserve">Track Satellite Passes: Use the </w:t>
      </w:r>
      <w:proofErr w:type="spellStart"/>
      <w:r w:rsidRPr="00F45C91">
        <w:rPr>
          <w:rFonts w:ascii="Stellar" w:hAnsi="Stellar"/>
        </w:rPr>
        <w:t>Stellarium</w:t>
      </w:r>
      <w:proofErr w:type="spellEnd"/>
      <w:r w:rsidRPr="00F45C91">
        <w:rPr>
          <w:rFonts w:ascii="Stellar" w:hAnsi="Stellar"/>
        </w:rPr>
        <w:t xml:space="preserve"> app to predict satellite passes and manually</w:t>
      </w:r>
      <w:ins w:id="216" w:author="Rayaan Atif (Student)" w:date="2025-01-30T13:10:00Z" w16du:dateUtc="2025-01-30T05:10:00Z">
        <w:r w:rsidR="005C7C1E">
          <w:rPr>
            <w:rFonts w:ascii="Stellar" w:hAnsi="Stellar"/>
          </w:rPr>
          <w:t>. The antenna has been designed for a wide range of frequencies with lots of satellites,</w:t>
        </w:r>
      </w:ins>
      <w:ins w:id="217" w:author="Rayaan Atif (Student)" w:date="2025-01-30T13:11:00Z" w16du:dateUtc="2025-01-30T05:11:00Z">
        <w:r w:rsidR="005C7C1E">
          <w:rPr>
            <w:rFonts w:ascii="Stellar" w:hAnsi="Stellar"/>
          </w:rPr>
          <w:t xml:space="preserve"> </w:t>
        </w:r>
      </w:ins>
      <w:ins w:id="218" w:author="Rayaan Atif (Student)" w:date="2025-01-30T13:10:00Z" w16du:dateUtc="2025-01-30T05:10:00Z">
        <w:r w:rsidR="005C7C1E">
          <w:rPr>
            <w:rFonts w:ascii="Stellar" w:hAnsi="Stellar"/>
          </w:rPr>
          <w:t>so you won</w:t>
        </w:r>
      </w:ins>
      <w:ins w:id="219" w:author="Rayaan Atif (Student)" w:date="2025-01-30T13:11:00Z" w16du:dateUtc="2025-01-30T05:11:00Z">
        <w:r w:rsidR="005C7C1E">
          <w:rPr>
            <w:rFonts w:ascii="Stellar" w:hAnsi="Stellar"/>
          </w:rPr>
          <w:t>’</w:t>
        </w:r>
      </w:ins>
      <w:ins w:id="220" w:author="Rayaan Atif (Student)" w:date="2025-01-30T13:10:00Z" w16du:dateUtc="2025-01-30T05:10:00Z">
        <w:r w:rsidR="005C7C1E">
          <w:rPr>
            <w:rFonts w:ascii="Stellar" w:hAnsi="Stellar"/>
          </w:rPr>
          <w:t>t need to tune anything</w:t>
        </w:r>
      </w:ins>
      <w:ins w:id="221" w:author="Rayaan Atif (Student)" w:date="2025-01-30T13:11:00Z" w16du:dateUtc="2025-01-30T05:11:00Z">
        <w:r w:rsidR="005C7C1E">
          <w:rPr>
            <w:rFonts w:ascii="Stellar" w:hAnsi="Stellar"/>
          </w:rPr>
          <w:t>!</w:t>
        </w:r>
      </w:ins>
      <w:del w:id="222" w:author="Rayaan Atif (Student)" w:date="2025-01-30T13:10:00Z" w16du:dateUtc="2025-01-30T05:10:00Z">
        <w:r w:rsidRPr="00F45C91" w:rsidDel="005C7C1E">
          <w:rPr>
            <w:rFonts w:ascii="Stellar" w:hAnsi="Stellar"/>
          </w:rPr>
          <w:delText xml:space="preserve"> adjust the Yagi antenna for optimal reception.</w:delText>
        </w:r>
      </w:del>
    </w:p>
    <w:p w14:paraId="44B5FB5A" w14:textId="77777777" w:rsidR="00543011" w:rsidRPr="00F53D6E" w:rsidRDefault="00543011" w:rsidP="00543011">
      <w:pPr>
        <w:pStyle w:val="ListParagraph"/>
        <w:spacing w:after="160" w:line="278" w:lineRule="auto"/>
        <w:ind w:left="1800"/>
        <w:rPr>
          <w:ins w:id="223" w:author="Rayaan Atif (Student)" w:date="2025-02-06T13:50:00Z" w16du:dateUtc="2025-02-06T05:50:00Z"/>
          <w:rFonts w:ascii="Stellar" w:hAnsi="Stellar"/>
          <w:rPrChange w:id="224" w:author="Rayaan Atif (Student)" w:date="2025-02-06T13:48:00Z" w16du:dateUtc="2025-02-06T05:48:00Z">
            <w:rPr>
              <w:ins w:id="225" w:author="Rayaan Atif (Student)" w:date="2025-02-06T13:50:00Z" w16du:dateUtc="2025-02-06T05:50:00Z"/>
              <w:rFonts w:ascii="Stellar" w:hAnsi="Stellar"/>
              <w:b/>
              <w:bCs/>
            </w:rPr>
          </w:rPrChange>
        </w:rPr>
        <w:pPrChange w:id="226" w:author="Rayaan Atif (Student)" w:date="2025-02-06T13:50:00Z" w16du:dateUtc="2025-02-06T05:50:00Z">
          <w:pPr>
            <w:pStyle w:val="ListParagraph"/>
            <w:numPr>
              <w:ilvl w:val="1"/>
              <w:numId w:val="2"/>
            </w:numPr>
            <w:spacing w:after="160" w:line="278" w:lineRule="auto"/>
            <w:ind w:left="1800" w:hanging="360"/>
          </w:pPr>
        </w:pPrChange>
      </w:pPr>
    </w:p>
    <w:p w14:paraId="75F65DB5" w14:textId="77777777" w:rsidR="00F53D6E" w:rsidRDefault="00F53D6E" w:rsidP="00543011">
      <w:pPr>
        <w:pStyle w:val="ListParagraph"/>
        <w:spacing w:after="160" w:line="278" w:lineRule="auto"/>
        <w:ind w:left="1800"/>
        <w:rPr>
          <w:ins w:id="227" w:author="Rayaan Atif (Student)" w:date="2025-02-06T13:48:00Z" w16du:dateUtc="2025-02-06T05:48:00Z"/>
          <w:rFonts w:ascii="Stellar" w:hAnsi="Stellar"/>
        </w:rPr>
        <w:pPrChange w:id="228" w:author="Rayaan Atif (Student)" w:date="2025-02-06T13:50:00Z" w16du:dateUtc="2025-02-06T05:50:00Z">
          <w:pPr>
            <w:pStyle w:val="ListParagraph"/>
            <w:numPr>
              <w:ilvl w:val="1"/>
              <w:numId w:val="2"/>
            </w:numPr>
            <w:spacing w:after="160" w:line="278" w:lineRule="auto"/>
            <w:ind w:left="1800" w:hanging="360"/>
          </w:pPr>
        </w:pPrChange>
      </w:pPr>
    </w:p>
    <w:p w14:paraId="44573F20" w14:textId="0AC884A7" w:rsidR="00543011" w:rsidRPr="00696CED" w:rsidRDefault="00543011" w:rsidP="00543011">
      <w:pPr>
        <w:pStyle w:val="ListParagraph"/>
        <w:numPr>
          <w:ilvl w:val="0"/>
          <w:numId w:val="2"/>
        </w:numPr>
        <w:tabs>
          <w:tab w:val="left" w:pos="2325"/>
        </w:tabs>
        <w:rPr>
          <w:ins w:id="229" w:author="Rayaan Atif (Student)" w:date="2025-02-06T13:49:00Z" w16du:dateUtc="2025-02-06T05:49:00Z"/>
          <w:rFonts w:ascii="Stellar" w:hAnsi="Stellar"/>
        </w:rPr>
      </w:pPr>
      <w:ins w:id="230" w:author="Rayaan Atif (Student)" w:date="2025-02-06T13:49:00Z" w16du:dateUtc="2025-02-06T05:49:00Z">
        <w:r>
          <w:rPr>
            <w:rFonts w:ascii="Stellar" w:hAnsi="Stellar"/>
            <w:b/>
            <w:bCs/>
          </w:rPr>
          <w:t>Packing it up</w:t>
        </w:r>
      </w:ins>
    </w:p>
    <w:p w14:paraId="621D8B29" w14:textId="0FA8739C" w:rsidR="00543011" w:rsidRDefault="00543011" w:rsidP="00543011">
      <w:pPr>
        <w:pStyle w:val="ListParagraph"/>
        <w:numPr>
          <w:ilvl w:val="1"/>
          <w:numId w:val="2"/>
        </w:numPr>
        <w:spacing w:after="160" w:line="278" w:lineRule="auto"/>
        <w:rPr>
          <w:ins w:id="231" w:author="Rayaan Atif (Student)" w:date="2025-02-06T13:50:00Z" w16du:dateUtc="2025-02-06T05:50:00Z"/>
          <w:rFonts w:ascii="Stellar" w:hAnsi="Stellar"/>
        </w:rPr>
      </w:pPr>
      <w:ins w:id="232" w:author="Rayaan Atif (Student)" w:date="2025-02-06T13:50:00Z" w16du:dateUtc="2025-02-06T05:50:00Z">
        <w:r>
          <w:rPr>
            <w:rFonts w:ascii="Stellar" w:hAnsi="Stellar"/>
          </w:rPr>
          <w:t>To pack up ground new antenna, first remove the small cap at the front.</w:t>
        </w:r>
      </w:ins>
    </w:p>
    <w:p w14:paraId="01726062" w14:textId="11D40226" w:rsidR="00543011" w:rsidRDefault="00543011" w:rsidP="00543011">
      <w:pPr>
        <w:pStyle w:val="ListParagraph"/>
        <w:numPr>
          <w:ilvl w:val="1"/>
          <w:numId w:val="2"/>
        </w:numPr>
        <w:spacing w:after="160" w:line="278" w:lineRule="auto"/>
        <w:rPr>
          <w:ins w:id="233" w:author="Rayaan Atif (Student)" w:date="2025-02-06T13:51:00Z" w16du:dateUtc="2025-02-06T05:51:00Z"/>
          <w:rFonts w:ascii="Stellar" w:hAnsi="Stellar"/>
        </w:rPr>
      </w:pPr>
      <w:ins w:id="234" w:author="Rayaan Atif (Student)" w:date="2025-02-06T13:50:00Z" w16du:dateUtc="2025-02-06T05:50:00Z">
        <w:r>
          <w:rPr>
            <w:rFonts w:ascii="Stellar" w:hAnsi="Stellar"/>
          </w:rPr>
          <w:t>Next, remove the parasitic element tape measures</w:t>
        </w:r>
      </w:ins>
      <w:ins w:id="235" w:author="Rayaan Atif (Student)" w:date="2025-02-06T13:52:00Z" w16du:dateUtc="2025-02-06T05:52:00Z">
        <w:r w:rsidR="00343AF7">
          <w:rPr>
            <w:rFonts w:ascii="Stellar" w:hAnsi="Stellar"/>
          </w:rPr>
          <w:t xml:space="preserve"> and tape measure caps</w:t>
        </w:r>
      </w:ins>
      <w:ins w:id="236" w:author="Rayaan Atif (Student)" w:date="2025-02-06T13:50:00Z" w16du:dateUtc="2025-02-06T05:50:00Z">
        <w:r>
          <w:rPr>
            <w:rFonts w:ascii="Stellar" w:hAnsi="Stellar"/>
          </w:rPr>
          <w:t xml:space="preserve"> (the unsoldered ones</w:t>
        </w:r>
      </w:ins>
      <w:ins w:id="237" w:author="Rayaan Atif (Student)" w:date="2025-02-06T13:51:00Z" w16du:dateUtc="2025-02-06T05:51:00Z">
        <w:r>
          <w:rPr>
            <w:rFonts w:ascii="Stellar" w:hAnsi="Stellar"/>
          </w:rPr>
          <w:t>)</w:t>
        </w:r>
      </w:ins>
      <w:ins w:id="238" w:author="Rayaan Atif (Student)" w:date="2025-02-06T13:52:00Z" w16du:dateUtc="2025-02-06T05:52:00Z">
        <w:r w:rsidR="00343AF7">
          <w:rPr>
            <w:rFonts w:ascii="Stellar" w:hAnsi="Stellar"/>
          </w:rPr>
          <w:t>,</w:t>
        </w:r>
      </w:ins>
      <w:ins w:id="239" w:author="Rayaan Atif (Student)" w:date="2025-02-06T13:51:00Z" w16du:dateUtc="2025-02-06T05:51:00Z">
        <w:r>
          <w:rPr>
            <w:rFonts w:ascii="Stellar" w:hAnsi="Stellar"/>
          </w:rPr>
          <w:t xml:space="preserve"> place them inside the tube and place the cap back on. </w:t>
        </w:r>
      </w:ins>
    </w:p>
    <w:p w14:paraId="288C587F" w14:textId="6DEDC5B3" w:rsidR="00543011" w:rsidRDefault="00543011" w:rsidP="00543011">
      <w:pPr>
        <w:pStyle w:val="ListParagraph"/>
        <w:numPr>
          <w:ilvl w:val="1"/>
          <w:numId w:val="2"/>
        </w:numPr>
        <w:spacing w:after="160" w:line="278" w:lineRule="auto"/>
        <w:rPr>
          <w:ins w:id="240" w:author="Rayaan Atif (Student)" w:date="2025-02-06T13:52:00Z" w16du:dateUtc="2025-02-06T05:52:00Z"/>
          <w:rFonts w:ascii="Stellar" w:hAnsi="Stellar"/>
        </w:rPr>
      </w:pPr>
      <w:ins w:id="241" w:author="Rayaan Atif (Student)" w:date="2025-02-06T13:51:00Z" w16du:dateUtc="2025-02-06T05:51:00Z">
        <w:r>
          <w:rPr>
            <w:rFonts w:ascii="Stellar" w:hAnsi="Stellar"/>
          </w:rPr>
          <w:t xml:space="preserve">Taking off the end caps of the driven element brackets, bend them around to the opposite side of the bracket </w:t>
        </w:r>
        <w:r w:rsidR="00343AF7">
          <w:rPr>
            <w:rFonts w:ascii="Stellar" w:hAnsi="Stellar"/>
          </w:rPr>
          <w:t xml:space="preserve">and slide them into the holder. </w:t>
        </w:r>
      </w:ins>
    </w:p>
    <w:p w14:paraId="63B9E2FB" w14:textId="75496B18" w:rsidR="00343AF7" w:rsidRDefault="00343AF7" w:rsidP="00343AF7">
      <w:pPr>
        <w:pStyle w:val="ListParagraph"/>
        <w:numPr>
          <w:ilvl w:val="1"/>
          <w:numId w:val="2"/>
        </w:numPr>
        <w:spacing w:after="160" w:line="278" w:lineRule="auto"/>
        <w:rPr>
          <w:ins w:id="242" w:author="Rayaan Atif (Student)" w:date="2025-02-06T13:53:00Z" w16du:dateUtc="2025-02-06T05:53:00Z"/>
          <w:rFonts w:ascii="Stellar" w:hAnsi="Stellar"/>
        </w:rPr>
      </w:pPr>
      <w:ins w:id="243" w:author="Rayaan Atif (Student)" w:date="2025-02-06T13:52:00Z" w16du:dateUtc="2025-02-06T05:52:00Z">
        <w:r>
          <w:rPr>
            <w:rFonts w:ascii="Stellar" w:hAnsi="Stellar"/>
          </w:rPr>
          <w:lastRenderedPageBreak/>
          <w:t>To reassemble the antenna, repeat steps 1</w:t>
        </w:r>
      </w:ins>
      <w:ins w:id="244" w:author="Rayaan Atif (Student)" w:date="2025-02-06T13:53:00Z" w16du:dateUtc="2025-02-06T05:53:00Z">
        <w:r>
          <w:rPr>
            <w:rFonts w:ascii="Stellar" w:hAnsi="Stellar"/>
          </w:rPr>
          <w:t>2a. to 12c in reverse!</w:t>
        </w:r>
      </w:ins>
    </w:p>
    <w:p w14:paraId="5B2F74DF" w14:textId="77777777" w:rsidR="00343AF7" w:rsidRDefault="00343AF7" w:rsidP="00343AF7">
      <w:pPr>
        <w:spacing w:after="160" w:line="278" w:lineRule="auto"/>
        <w:rPr>
          <w:ins w:id="245" w:author="Rayaan Atif (Student)" w:date="2025-02-06T13:53:00Z" w16du:dateUtc="2025-02-06T05:53:00Z"/>
          <w:rFonts w:ascii="Stellar" w:hAnsi="Stellar"/>
        </w:rPr>
      </w:pPr>
    </w:p>
    <w:p w14:paraId="76CA305D" w14:textId="31049F62" w:rsidR="00343AF7" w:rsidRPr="00343AF7" w:rsidRDefault="00343AF7" w:rsidP="00343AF7">
      <w:pPr>
        <w:spacing w:after="160" w:line="278" w:lineRule="auto"/>
        <w:jc w:val="center"/>
        <w:rPr>
          <w:ins w:id="246" w:author="Rayaan Atif (Student)" w:date="2025-02-06T13:51:00Z" w16du:dateUtc="2025-02-06T05:51:00Z"/>
          <w:rFonts w:ascii="Stellar" w:hAnsi="Stellar"/>
          <w:b/>
          <w:bCs/>
          <w:sz w:val="28"/>
          <w:szCs w:val="28"/>
          <w:rPrChange w:id="247" w:author="Rayaan Atif (Student)" w:date="2025-02-06T13:53:00Z" w16du:dateUtc="2025-02-06T05:53:00Z">
            <w:rPr>
              <w:ins w:id="248" w:author="Rayaan Atif (Student)" w:date="2025-02-06T13:51:00Z" w16du:dateUtc="2025-02-06T05:51:00Z"/>
            </w:rPr>
          </w:rPrChange>
        </w:rPr>
        <w:pPrChange w:id="249" w:author="Rayaan Atif (Student)" w:date="2025-02-06T13:53:00Z" w16du:dateUtc="2025-02-06T05:53:00Z">
          <w:pPr>
            <w:pStyle w:val="ListParagraph"/>
            <w:numPr>
              <w:ilvl w:val="1"/>
              <w:numId w:val="2"/>
            </w:numPr>
            <w:spacing w:after="160" w:line="278" w:lineRule="auto"/>
            <w:ind w:left="1800" w:hanging="360"/>
          </w:pPr>
        </w:pPrChange>
      </w:pPr>
      <w:ins w:id="250" w:author="Rayaan Atif (Student)" w:date="2025-02-06T13:53:00Z" w16du:dateUtc="2025-02-06T05:53:00Z">
        <w:r w:rsidRPr="00343AF7">
          <w:rPr>
            <w:rFonts w:ascii="Stellar" w:hAnsi="Stellar"/>
            <w:b/>
            <w:bCs/>
            <w:sz w:val="28"/>
            <w:szCs w:val="28"/>
            <w:rPrChange w:id="251" w:author="Rayaan Atif (Student)" w:date="2025-02-06T13:53:00Z" w16du:dateUtc="2025-02-06T05:53:00Z">
              <w:rPr>
                <w:rFonts w:ascii="Stellar" w:hAnsi="Stellar"/>
              </w:rPr>
            </w:rPrChange>
          </w:rPr>
          <w:t>You’ve now finished the guide!</w:t>
        </w:r>
        <w:r w:rsidRPr="00343AF7">
          <w:rPr>
            <w:rFonts w:ascii="Stellar" w:hAnsi="Stellar"/>
            <w:b/>
            <w:bCs/>
            <w:sz w:val="28"/>
            <w:szCs w:val="28"/>
            <w:rPrChange w:id="252" w:author="Rayaan Atif (Student)" w:date="2025-02-06T13:53:00Z" w16du:dateUtc="2025-02-06T05:53:00Z">
              <w:rPr>
                <w:rFonts w:ascii="Stellar" w:hAnsi="Stellar"/>
              </w:rPr>
            </w:rPrChange>
          </w:rPr>
          <w:br/>
        </w:r>
      </w:ins>
    </w:p>
    <w:p w14:paraId="3C4ED040" w14:textId="79112BFC" w:rsidR="00696CED" w:rsidRPr="00F53D6E" w:rsidDel="005C7C1E" w:rsidRDefault="00696CED" w:rsidP="00543011">
      <w:pPr>
        <w:pStyle w:val="ListParagraph"/>
        <w:numPr>
          <w:ilvl w:val="0"/>
          <w:numId w:val="2"/>
        </w:numPr>
        <w:rPr>
          <w:del w:id="253" w:author="Rayaan Atif (Student)" w:date="2025-01-30T13:11:00Z" w16du:dateUtc="2025-01-30T05:11:00Z"/>
          <w:rFonts w:ascii="Stellar" w:hAnsi="Stellar"/>
          <w:rPrChange w:id="254" w:author="Rayaan Atif (Student)" w:date="2025-02-06T13:48:00Z" w16du:dateUtc="2025-02-06T05:48:00Z">
            <w:rPr>
              <w:del w:id="255" w:author="Rayaan Atif (Student)" w:date="2025-01-30T13:11:00Z" w16du:dateUtc="2025-01-30T05:11:00Z"/>
            </w:rPr>
          </w:rPrChange>
        </w:rPr>
        <w:pPrChange w:id="256" w:author="Rayaan Atif (Student)" w:date="2025-02-06T13:48:00Z" w16du:dateUtc="2025-02-06T05:48:00Z">
          <w:pPr>
            <w:pStyle w:val="ListParagraph"/>
            <w:numPr>
              <w:ilvl w:val="2"/>
              <w:numId w:val="2"/>
            </w:numPr>
            <w:spacing w:after="160" w:line="278" w:lineRule="auto"/>
            <w:ind w:left="2700" w:hanging="360"/>
          </w:pPr>
        </w:pPrChange>
      </w:pPr>
      <w:del w:id="257" w:author="Rayaan Atif (Student)" w:date="2025-01-30T13:11:00Z" w16du:dateUtc="2025-01-30T05:11:00Z">
        <w:r w:rsidRPr="00F53D6E" w:rsidDel="005C7C1E">
          <w:rPr>
            <w:rFonts w:ascii="Stellar" w:hAnsi="Stellar"/>
            <w:rPrChange w:id="258" w:author="Rayaan Atif (Student)" w:date="2025-02-06T13:48:00Z" w16du:dateUtc="2025-02-06T05:48:00Z">
              <w:rPr/>
            </w:rPrChange>
          </w:rPr>
          <w:delText>Note that this step can be a bit confusing and will take a lot of trial and error without specialised equipment to check if it’s becoming optimal, so try to avoid this step if it is possible.</w:delText>
        </w:r>
      </w:del>
    </w:p>
    <w:p w14:paraId="53814C34" w14:textId="5276FF22" w:rsidR="00696CED" w:rsidDel="00343AF7" w:rsidRDefault="00696CED" w:rsidP="00F53D6E">
      <w:pPr>
        <w:pStyle w:val="ListParagraph"/>
        <w:numPr>
          <w:ilvl w:val="0"/>
          <w:numId w:val="2"/>
        </w:numPr>
        <w:rPr>
          <w:del w:id="259" w:author="Rayaan Atif (Student)" w:date="2025-02-06T13:52:00Z" w16du:dateUtc="2025-02-06T05:52:00Z"/>
          <w:rStyle w:val="normaltextrun"/>
          <w:rFonts w:ascii="Stellar" w:eastAsiaTheme="majorEastAsia" w:hAnsi="Stellar" w:cstheme="majorBidi"/>
          <w:b/>
          <w:bCs/>
          <w:caps/>
          <w:color w:val="32363A"/>
          <w:kern w:val="0"/>
          <w:sz w:val="22"/>
          <w:szCs w:val="22"/>
          <w:lang w:val="en-US" w:eastAsia="ja-JP"/>
          <w14:ligatures w14:val="none"/>
        </w:rPr>
        <w:pPrChange w:id="260" w:author="Rayaan Atif (Student)" w:date="2025-02-06T13:48:00Z" w16du:dateUtc="2025-02-06T05:48:00Z">
          <w:pPr/>
        </w:pPrChange>
      </w:pPr>
      <w:del w:id="261" w:author="Rayaan Atif (Student)" w:date="2025-02-06T13:52:00Z" w16du:dateUtc="2025-02-06T05:52:00Z">
        <w:r w:rsidDel="00343AF7">
          <w:rPr>
            <w:rStyle w:val="normaltextrun"/>
            <w:rFonts w:ascii="Stellar" w:hAnsi="Stellar"/>
            <w:color w:val="32363A"/>
          </w:rPr>
          <w:br w:type="page"/>
        </w:r>
      </w:del>
    </w:p>
    <w:p w14:paraId="1F8F242C" w14:textId="5F67EA07" w:rsidR="00696CED" w:rsidRPr="00304DFE" w:rsidRDefault="00696CED" w:rsidP="00696CED">
      <w:pPr>
        <w:pStyle w:val="LessonHead"/>
        <w:rPr>
          <w:rStyle w:val="normaltextrun"/>
          <w:rFonts w:ascii="Stellar" w:hAnsi="Stellar"/>
          <w:color w:val="32363A"/>
        </w:rPr>
      </w:pPr>
      <w:r w:rsidRPr="00304DFE">
        <w:rPr>
          <w:rStyle w:val="normaltextrun"/>
          <w:rFonts w:ascii="Stellar" w:hAnsi="Stellar"/>
          <w:color w:val="32363A"/>
        </w:rPr>
        <w:t>HOW TO CORRECTLY CONNECT AN SMA</w:t>
      </w:r>
      <w:r w:rsidR="00576394">
        <w:rPr>
          <w:rStyle w:val="normaltextrun"/>
          <w:rFonts w:ascii="Stellar" w:hAnsi="Stellar"/>
          <w:color w:val="32363A"/>
        </w:rPr>
        <w:t>/UHF</w:t>
      </w:r>
      <w:r w:rsidRPr="00304DFE">
        <w:rPr>
          <w:rStyle w:val="normaltextrun"/>
          <w:rFonts w:ascii="Stellar" w:hAnsi="Stellar"/>
          <w:color w:val="32363A"/>
        </w:rPr>
        <w:t xml:space="preserve"> CONNECTOR</w:t>
      </w:r>
    </w:p>
    <w:p w14:paraId="516B5DBC" w14:textId="24FA3C77" w:rsidR="00696CED" w:rsidRPr="00696CED" w:rsidRDefault="00696CED" w:rsidP="00696CED">
      <w:pPr>
        <w:rPr>
          <w:rFonts w:ascii="Stellar" w:hAnsi="Stellar"/>
        </w:rPr>
      </w:pPr>
      <w:r w:rsidRPr="00696CED">
        <w:rPr>
          <w:rFonts w:ascii="Stellar" w:hAnsi="Stellar"/>
        </w:rPr>
        <w:t>SMA</w:t>
      </w:r>
      <w:r w:rsidR="00576394">
        <w:rPr>
          <w:rFonts w:ascii="Stellar" w:hAnsi="Stellar"/>
        </w:rPr>
        <w:t>/UHF</w:t>
      </w:r>
      <w:r w:rsidRPr="00696CED">
        <w:rPr>
          <w:rFonts w:ascii="Stellar" w:hAnsi="Stellar"/>
        </w:rPr>
        <w:t xml:space="preserve"> Connectors are very delicate and should be taken care of when connecting and disconnecting cables. To reduce the risk of damaging the connector, a mechanism was created on the connector to allow a secure connection to be made without causing the pin in the connector to rotate and risk scratching the port or bending inside.</w:t>
      </w:r>
    </w:p>
    <w:p w14:paraId="58F99D75" w14:textId="77777777" w:rsidR="00136B9F" w:rsidRDefault="00136B9F" w:rsidP="00696CED">
      <w:pPr>
        <w:rPr>
          <w:rFonts w:ascii="Stellar" w:hAnsi="Stellar"/>
        </w:rPr>
      </w:pPr>
    </w:p>
    <w:p w14:paraId="2210048F" w14:textId="4CD32C73" w:rsidR="00030EC2" w:rsidRDefault="00696CED" w:rsidP="00696CED">
      <w:pPr>
        <w:rPr>
          <w:rFonts w:ascii="Stellar" w:hAnsi="Stellar"/>
        </w:rPr>
      </w:pPr>
      <w:r w:rsidRPr="00696CED">
        <w:rPr>
          <w:rFonts w:ascii="Stellar" w:hAnsi="Stellar"/>
        </w:rPr>
        <w:t>To connect an</w:t>
      </w:r>
      <w:r w:rsidR="00576394">
        <w:rPr>
          <w:rFonts w:ascii="Stellar" w:hAnsi="Stellar"/>
        </w:rPr>
        <w:t>y</w:t>
      </w:r>
      <w:r w:rsidRPr="00696CED">
        <w:rPr>
          <w:rFonts w:ascii="Stellar" w:hAnsi="Stellar"/>
        </w:rPr>
        <w:t xml:space="preserve"> SMA</w:t>
      </w:r>
      <w:r w:rsidR="00576394">
        <w:rPr>
          <w:rFonts w:ascii="Stellar" w:hAnsi="Stellar"/>
        </w:rPr>
        <w:t xml:space="preserve">/UHF </w:t>
      </w:r>
      <w:r w:rsidRPr="00696CED">
        <w:rPr>
          <w:rFonts w:ascii="Stellar" w:hAnsi="Stellar"/>
        </w:rPr>
        <w:t>Male to SMA</w:t>
      </w:r>
      <w:r w:rsidR="00576394">
        <w:rPr>
          <w:rFonts w:ascii="Stellar" w:hAnsi="Stellar"/>
        </w:rPr>
        <w:t>/UHF</w:t>
      </w:r>
      <w:r w:rsidRPr="00696CED">
        <w:rPr>
          <w:rFonts w:ascii="Stellar" w:hAnsi="Stellar"/>
        </w:rPr>
        <w:t xml:space="preserve"> Female, first locate the ports of each. The Male connector has </w:t>
      </w:r>
      <w:r>
        <w:rPr>
          <w:rFonts w:ascii="Stellar" w:hAnsi="Stellar"/>
        </w:rPr>
        <w:t>a</w:t>
      </w:r>
      <w:r w:rsidRPr="00696CED">
        <w:rPr>
          <w:rFonts w:ascii="Stellar" w:hAnsi="Stellar"/>
        </w:rPr>
        <w:t xml:space="preserve"> small pin in the </w:t>
      </w:r>
      <w:r w:rsidR="00136B9F" w:rsidRPr="00696CED">
        <w:rPr>
          <w:rFonts w:ascii="Stellar" w:hAnsi="Stellar"/>
        </w:rPr>
        <w:t>centr</w:t>
      </w:r>
      <w:r w:rsidR="00136B9F">
        <w:rPr>
          <w:rFonts w:ascii="Stellar" w:hAnsi="Stellar"/>
        </w:rPr>
        <w:t>e</w:t>
      </w:r>
      <w:r w:rsidRPr="00696CED">
        <w:rPr>
          <w:rFonts w:ascii="Stellar" w:hAnsi="Stellar"/>
        </w:rPr>
        <w:t>, whilst the female connector has a port for the pin</w:t>
      </w:r>
      <w:r>
        <w:rPr>
          <w:rFonts w:ascii="Stellar" w:hAnsi="Stellar"/>
        </w:rPr>
        <w:t>,</w:t>
      </w:r>
      <w:r w:rsidRPr="00696CED">
        <w:rPr>
          <w:rFonts w:ascii="Stellar" w:hAnsi="Stellar"/>
        </w:rPr>
        <w:t xml:space="preserve"> as shown below.</w:t>
      </w:r>
      <w:r w:rsidR="00136B9F">
        <w:rPr>
          <w:rFonts w:ascii="Stellar" w:hAnsi="Stellar"/>
        </w:rPr>
        <w:t xml:space="preserve"> This is not unique to SMA connectors and will be the same for a UHF.</w:t>
      </w:r>
    </w:p>
    <w:p w14:paraId="382499FD" w14:textId="77777777" w:rsidR="00136B9F" w:rsidRDefault="00136B9F" w:rsidP="00696CED">
      <w:pPr>
        <w:rPr>
          <w:rFonts w:ascii="Stellar" w:hAnsi="Stellar"/>
        </w:rPr>
      </w:pPr>
    </w:p>
    <w:p w14:paraId="6ADD0B73" w14:textId="77777777" w:rsidR="00136B9F" w:rsidRDefault="00136B9F" w:rsidP="00136B9F">
      <w:pPr>
        <w:keepNext/>
      </w:pPr>
      <w:r>
        <w:fldChar w:fldCharType="begin"/>
      </w:r>
      <w:r>
        <w:instrText xml:space="preserve"> INCLUDEPICTURE "https://cdn.shopify.com/s/files/1/0071/3772/files/Extender.com_Att.png?v=1661265043" \* MERGEFORMATINET </w:instrText>
      </w:r>
      <w:r>
        <w:fldChar w:fldCharType="separate"/>
      </w:r>
      <w:r>
        <w:rPr>
          <w:noProof/>
        </w:rPr>
        <w:drawing>
          <wp:inline distT="0" distB="0" distL="0" distR="0" wp14:anchorId="4A2F1D86" wp14:editId="55505C40">
            <wp:extent cx="5479415" cy="5306060"/>
            <wp:effectExtent l="0" t="0" r="0" b="2540"/>
            <wp:docPr id="2128205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5967"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t="-109" r="-9" b="42"/>
                    <a:stretch/>
                  </pic:blipFill>
                  <pic:spPr bwMode="auto">
                    <a:xfrm>
                      <a:off x="0" y="0"/>
                      <a:ext cx="5479415" cy="530606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6EFC767" w14:textId="05D8D7D7" w:rsidR="00136B9F" w:rsidRDefault="00696CED" w:rsidP="00696CED">
      <w:pPr>
        <w:rPr>
          <w:rFonts w:ascii="Stellar" w:hAnsi="Stellar"/>
        </w:rPr>
      </w:pPr>
      <w:r w:rsidRPr="00696CED">
        <w:rPr>
          <w:rFonts w:ascii="Stellar" w:hAnsi="Stellar"/>
        </w:rPr>
        <w:br/>
      </w:r>
    </w:p>
    <w:p w14:paraId="27531B0A" w14:textId="6F345D64" w:rsidR="00696CED" w:rsidRPr="00696CED" w:rsidRDefault="00696CED" w:rsidP="00696CED">
      <w:pPr>
        <w:rPr>
          <w:rFonts w:ascii="Stellar" w:hAnsi="Stellar"/>
        </w:rPr>
      </w:pPr>
      <w:r w:rsidRPr="00696CED">
        <w:rPr>
          <w:rFonts w:ascii="Stellar" w:hAnsi="Stellar"/>
        </w:rPr>
        <w:t xml:space="preserve">Once these have been found, gently line up the male connector with the female connector, making sure contact is made between the ports. </w:t>
      </w:r>
    </w:p>
    <w:p w14:paraId="3A41143E" w14:textId="1D296C41" w:rsidR="00696CED" w:rsidRDefault="00696CED" w:rsidP="00696CED">
      <w:pPr>
        <w:rPr>
          <w:rFonts w:ascii="Stellar" w:hAnsi="Stellar"/>
        </w:rPr>
      </w:pPr>
      <w:r w:rsidRPr="00696CED">
        <w:rPr>
          <w:rFonts w:ascii="Stellar" w:hAnsi="Stellar"/>
        </w:rPr>
        <w:lastRenderedPageBreak/>
        <w:t>Keeping both ports still, rotate only the outer ring</w:t>
      </w:r>
      <w:r w:rsidR="008F64A4">
        <w:rPr>
          <w:rFonts w:ascii="Stellar" w:hAnsi="Stellar"/>
        </w:rPr>
        <w:t xml:space="preserve"> (highlighted in blue)</w:t>
      </w:r>
      <w:r w:rsidRPr="00696CED">
        <w:rPr>
          <w:rFonts w:ascii="Stellar" w:hAnsi="Stellar"/>
        </w:rPr>
        <w:t xml:space="preserve"> on the Male connector, </w:t>
      </w:r>
      <w:r w:rsidR="00136B9F" w:rsidRPr="00696CED">
        <w:rPr>
          <w:rFonts w:ascii="Stellar" w:hAnsi="Stellar"/>
        </w:rPr>
        <w:t>like</w:t>
      </w:r>
      <w:r w:rsidRPr="00696CED">
        <w:rPr>
          <w:rFonts w:ascii="Stellar" w:hAnsi="Stellar"/>
        </w:rPr>
        <w:t xml:space="preserve"> hand tightening a screw</w:t>
      </w:r>
      <w:r w:rsidR="00136B9F">
        <w:rPr>
          <w:rFonts w:ascii="Stellar" w:hAnsi="Stellar"/>
        </w:rPr>
        <w:t>,</w:t>
      </w:r>
      <w:r w:rsidRPr="00696CED">
        <w:rPr>
          <w:rFonts w:ascii="Stellar" w:hAnsi="Stellar"/>
        </w:rPr>
        <w:t xml:space="preserve"> into the Female end to securely make an electrical connection.</w:t>
      </w:r>
    </w:p>
    <w:p w14:paraId="46B339E7" w14:textId="77777777" w:rsidR="008F64A4" w:rsidRPr="00696CED" w:rsidRDefault="008F64A4" w:rsidP="00696CED">
      <w:pPr>
        <w:rPr>
          <w:rFonts w:ascii="Stellar" w:hAnsi="Stellar"/>
        </w:rPr>
      </w:pPr>
    </w:p>
    <w:p w14:paraId="44C95EA0" w14:textId="69D7F5A6" w:rsidR="00696CED" w:rsidRPr="00696CED" w:rsidRDefault="008F64A4" w:rsidP="00696CED">
      <w:pPr>
        <w:tabs>
          <w:tab w:val="left" w:pos="2325"/>
        </w:tabs>
        <w:rPr>
          <w:rFonts w:ascii="Stellar" w:hAnsi="Stellar"/>
        </w:rPr>
      </w:pPr>
      <w:r>
        <w:rPr>
          <w:rFonts w:ascii="Stellar" w:hAnsi="Stellar"/>
          <w:noProof/>
        </w:rPr>
        <w:drawing>
          <wp:inline distT="0" distB="0" distL="0" distR="0" wp14:anchorId="1CF7BEE5" wp14:editId="592AAD8A">
            <wp:extent cx="5549798" cy="1932214"/>
            <wp:effectExtent l="38100" t="38100" r="38735" b="36830"/>
            <wp:docPr id="71811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1917" name="Picture 9"/>
                    <pic:cNvPicPr/>
                  </pic:nvPicPr>
                  <pic:blipFill>
                    <a:blip r:embed="rId44" cstate="print">
                      <a:extLst>
                        <a:ext uri="{BEBA8EAE-BF5A-486C-A8C5-ECC9F3942E4B}">
                          <a14:imgProps xmlns:a14="http://schemas.microsoft.com/office/drawing/2010/main">
                            <a14:imgLayer r:embed="rId4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03349" cy="1950858"/>
                    </a:xfrm>
                    <a:prstGeom prst="rect">
                      <a:avLst/>
                    </a:prstGeom>
                    <a:ln w="38100">
                      <a:solidFill>
                        <a:schemeClr val="tx1"/>
                      </a:solidFill>
                    </a:ln>
                  </pic:spPr>
                </pic:pic>
              </a:graphicData>
            </a:graphic>
          </wp:inline>
        </w:drawing>
      </w:r>
    </w:p>
    <w:sectPr w:rsidR="00696CED" w:rsidRPr="00696C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B44FA7" w14:textId="77777777" w:rsidR="006975F6" w:rsidRDefault="006975F6" w:rsidP="00576394">
      <w:r>
        <w:separator/>
      </w:r>
    </w:p>
  </w:endnote>
  <w:endnote w:type="continuationSeparator" w:id="0">
    <w:p w14:paraId="77A92F2F" w14:textId="77777777" w:rsidR="006975F6" w:rsidRDefault="006975F6" w:rsidP="00576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ilerons">
    <w:altName w:val="Calibri"/>
    <w:panose1 w:val="020B0604020202020204"/>
    <w:charset w:val="00"/>
    <w:family w:val="auto"/>
    <w:notTrueType/>
    <w:pitch w:val="variable"/>
    <w:sig w:usb0="00000003" w:usb1="00000000" w:usb2="00000000" w:usb3="00000000" w:csb0="00000001" w:csb1="00000000"/>
  </w:font>
  <w:font w:name="Stellar">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EB9D2" w14:textId="77777777" w:rsidR="006975F6" w:rsidRDefault="006975F6" w:rsidP="00576394">
      <w:r>
        <w:separator/>
      </w:r>
    </w:p>
  </w:footnote>
  <w:footnote w:type="continuationSeparator" w:id="0">
    <w:p w14:paraId="01420688" w14:textId="77777777" w:rsidR="006975F6" w:rsidRDefault="006975F6" w:rsidP="005763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A67DCE"/>
    <w:multiLevelType w:val="hybridMultilevel"/>
    <w:tmpl w:val="70C0FE38"/>
    <w:lvl w:ilvl="0" w:tplc="807CAF1E">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03">
      <w:start w:val="1"/>
      <w:numFmt w:val="bullet"/>
      <w:lvlText w:val="o"/>
      <w:lvlJc w:val="left"/>
      <w:pPr>
        <w:ind w:left="2700" w:hanging="360"/>
      </w:pPr>
      <w:rPr>
        <w:rFonts w:ascii="Courier New" w:hAnsi="Courier New" w:cs="Courier New" w:hint="default"/>
      </w:r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4394367D"/>
    <w:multiLevelType w:val="hybridMultilevel"/>
    <w:tmpl w:val="315AAB32"/>
    <w:lvl w:ilvl="0" w:tplc="FFFFFFFF">
      <w:start w:val="1"/>
      <w:numFmt w:val="lowerLetter"/>
      <w:lvlText w:val="%1."/>
      <w:lvlJc w:val="left"/>
      <w:pPr>
        <w:ind w:left="1440" w:hanging="360"/>
      </w:pPr>
      <w:rPr>
        <w:rFonts w:hint="default"/>
      </w:rPr>
    </w:lvl>
    <w:lvl w:ilvl="1" w:tplc="08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57065AF9"/>
    <w:multiLevelType w:val="hybridMultilevel"/>
    <w:tmpl w:val="D25806A0"/>
    <w:lvl w:ilvl="0" w:tplc="FFFFFFFF">
      <w:start w:val="1"/>
      <w:numFmt w:val="lowerLetter"/>
      <w:lvlText w:val="%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7C25C6"/>
    <w:multiLevelType w:val="hybridMultilevel"/>
    <w:tmpl w:val="793E9B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800219211">
    <w:abstractNumId w:val="3"/>
  </w:num>
  <w:num w:numId="2" w16cid:durableId="987780339">
    <w:abstractNumId w:val="0"/>
  </w:num>
  <w:num w:numId="3" w16cid:durableId="1189947270">
    <w:abstractNumId w:val="2"/>
  </w:num>
  <w:num w:numId="4" w16cid:durableId="53053888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ayaan Atif (Student)">
    <w15:presenceInfo w15:providerId="AD" w15:userId="S::22224510@student.curtin.edu.au::8e1a5669-7678-4fac-a30a-389d7451fc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8C1"/>
    <w:rsid w:val="000039B1"/>
    <w:rsid w:val="00011ECE"/>
    <w:rsid w:val="00030EC2"/>
    <w:rsid w:val="000E01ED"/>
    <w:rsid w:val="00136B9F"/>
    <w:rsid w:val="001604A2"/>
    <w:rsid w:val="001830A9"/>
    <w:rsid w:val="001837C3"/>
    <w:rsid w:val="001A6D74"/>
    <w:rsid w:val="001D6A24"/>
    <w:rsid w:val="001F49FC"/>
    <w:rsid w:val="00233471"/>
    <w:rsid w:val="002728F4"/>
    <w:rsid w:val="002A717B"/>
    <w:rsid w:val="0032538F"/>
    <w:rsid w:val="003322C0"/>
    <w:rsid w:val="00343AF7"/>
    <w:rsid w:val="003D3771"/>
    <w:rsid w:val="00406032"/>
    <w:rsid w:val="004A19C2"/>
    <w:rsid w:val="004E086A"/>
    <w:rsid w:val="004F799D"/>
    <w:rsid w:val="00543011"/>
    <w:rsid w:val="00544CDD"/>
    <w:rsid w:val="00550DE4"/>
    <w:rsid w:val="00557C94"/>
    <w:rsid w:val="00563487"/>
    <w:rsid w:val="005656E8"/>
    <w:rsid w:val="00576394"/>
    <w:rsid w:val="00592391"/>
    <w:rsid w:val="005C7C1E"/>
    <w:rsid w:val="00696CED"/>
    <w:rsid w:val="006975F6"/>
    <w:rsid w:val="006A4F34"/>
    <w:rsid w:val="006E18EE"/>
    <w:rsid w:val="00706BEB"/>
    <w:rsid w:val="007323A5"/>
    <w:rsid w:val="007B28C1"/>
    <w:rsid w:val="007C3BE9"/>
    <w:rsid w:val="007E020D"/>
    <w:rsid w:val="008338F7"/>
    <w:rsid w:val="008507AC"/>
    <w:rsid w:val="00855C76"/>
    <w:rsid w:val="008742CB"/>
    <w:rsid w:val="00883344"/>
    <w:rsid w:val="008D582F"/>
    <w:rsid w:val="008F64A4"/>
    <w:rsid w:val="00922787"/>
    <w:rsid w:val="00934A2F"/>
    <w:rsid w:val="00944210"/>
    <w:rsid w:val="00945DDA"/>
    <w:rsid w:val="00963EBB"/>
    <w:rsid w:val="00980CBD"/>
    <w:rsid w:val="009B4198"/>
    <w:rsid w:val="00A348D1"/>
    <w:rsid w:val="00A42CDF"/>
    <w:rsid w:val="00A43F2E"/>
    <w:rsid w:val="00AA321A"/>
    <w:rsid w:val="00AC4720"/>
    <w:rsid w:val="00AC6F0A"/>
    <w:rsid w:val="00AF16E6"/>
    <w:rsid w:val="00B142FA"/>
    <w:rsid w:val="00B669B3"/>
    <w:rsid w:val="00B940C4"/>
    <w:rsid w:val="00C24FED"/>
    <w:rsid w:val="00C75E85"/>
    <w:rsid w:val="00CA1991"/>
    <w:rsid w:val="00CA5115"/>
    <w:rsid w:val="00D15AF3"/>
    <w:rsid w:val="00D64F1B"/>
    <w:rsid w:val="00D70131"/>
    <w:rsid w:val="00D86F5E"/>
    <w:rsid w:val="00DA1F92"/>
    <w:rsid w:val="00DA6B58"/>
    <w:rsid w:val="00DB20C7"/>
    <w:rsid w:val="00E75B57"/>
    <w:rsid w:val="00EB7E88"/>
    <w:rsid w:val="00F4069A"/>
    <w:rsid w:val="00F53D6E"/>
    <w:rsid w:val="00F5409E"/>
    <w:rsid w:val="00F940FE"/>
    <w:rsid w:val="00FB77DA"/>
    <w:rsid w:val="00FD11AE"/>
    <w:rsid w:val="00FD3BDA"/>
    <w:rsid w:val="00FF41D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05EDA"/>
  <w15:chartTrackingRefBased/>
  <w15:docId w15:val="{72C46B4D-4705-BB4A-9479-F0935546F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28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28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28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28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28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28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28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28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28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8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28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28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28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28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28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28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28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28C1"/>
    <w:rPr>
      <w:rFonts w:eastAsiaTheme="majorEastAsia" w:cstheme="majorBidi"/>
      <w:color w:val="272727" w:themeColor="text1" w:themeTint="D8"/>
    </w:rPr>
  </w:style>
  <w:style w:type="paragraph" w:styleId="Title">
    <w:name w:val="Title"/>
    <w:basedOn w:val="Normal"/>
    <w:next w:val="Normal"/>
    <w:link w:val="TitleChar"/>
    <w:uiPriority w:val="10"/>
    <w:qFormat/>
    <w:rsid w:val="007B28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28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28C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28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28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B28C1"/>
    <w:rPr>
      <w:i/>
      <w:iCs/>
      <w:color w:val="404040" w:themeColor="text1" w:themeTint="BF"/>
    </w:rPr>
  </w:style>
  <w:style w:type="paragraph" w:styleId="ListParagraph">
    <w:name w:val="List Paragraph"/>
    <w:basedOn w:val="Normal"/>
    <w:uiPriority w:val="34"/>
    <w:qFormat/>
    <w:rsid w:val="007B28C1"/>
    <w:pPr>
      <w:ind w:left="720"/>
      <w:contextualSpacing/>
    </w:pPr>
  </w:style>
  <w:style w:type="character" w:styleId="IntenseEmphasis">
    <w:name w:val="Intense Emphasis"/>
    <w:basedOn w:val="DefaultParagraphFont"/>
    <w:uiPriority w:val="21"/>
    <w:qFormat/>
    <w:rsid w:val="007B28C1"/>
    <w:rPr>
      <w:i/>
      <w:iCs/>
      <w:color w:val="0F4761" w:themeColor="accent1" w:themeShade="BF"/>
    </w:rPr>
  </w:style>
  <w:style w:type="paragraph" w:styleId="IntenseQuote">
    <w:name w:val="Intense Quote"/>
    <w:basedOn w:val="Normal"/>
    <w:next w:val="Normal"/>
    <w:link w:val="IntenseQuoteChar"/>
    <w:uiPriority w:val="30"/>
    <w:qFormat/>
    <w:rsid w:val="007B28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28C1"/>
    <w:rPr>
      <w:i/>
      <w:iCs/>
      <w:color w:val="0F4761" w:themeColor="accent1" w:themeShade="BF"/>
    </w:rPr>
  </w:style>
  <w:style w:type="character" w:styleId="IntenseReference">
    <w:name w:val="Intense Reference"/>
    <w:basedOn w:val="DefaultParagraphFont"/>
    <w:uiPriority w:val="32"/>
    <w:qFormat/>
    <w:rsid w:val="007B28C1"/>
    <w:rPr>
      <w:b/>
      <w:bCs/>
      <w:smallCaps/>
      <w:color w:val="0F4761" w:themeColor="accent1" w:themeShade="BF"/>
      <w:spacing w:val="5"/>
    </w:rPr>
  </w:style>
  <w:style w:type="table" w:styleId="GridTable1Light-Accent1">
    <w:name w:val="Grid Table 1 Light Accent 1"/>
    <w:basedOn w:val="TableNormal"/>
    <w:uiPriority w:val="46"/>
    <w:rsid w:val="00AC4720"/>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C472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AC472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C472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C472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696CED"/>
    <w:rPr>
      <w:sz w:val="22"/>
      <w:szCs w:val="16"/>
    </w:rPr>
  </w:style>
  <w:style w:type="character" w:styleId="Hyperlink">
    <w:name w:val="Hyperlink"/>
    <w:basedOn w:val="DefaultParagraphFont"/>
    <w:uiPriority w:val="99"/>
    <w:unhideWhenUsed/>
    <w:rsid w:val="00696CED"/>
    <w:rPr>
      <w:color w:val="77206D" w:themeColor="accent5" w:themeShade="BF"/>
      <w:u w:val="single"/>
    </w:rPr>
  </w:style>
  <w:style w:type="paragraph" w:customStyle="1" w:styleId="LessonHead">
    <w:name w:val="Lesson Head"/>
    <w:basedOn w:val="Normal"/>
    <w:next w:val="Normal"/>
    <w:uiPriority w:val="2"/>
    <w:rsid w:val="00696CED"/>
    <w:pPr>
      <w:spacing w:before="240" w:after="200" w:line="276" w:lineRule="auto"/>
    </w:pPr>
    <w:rPr>
      <w:rFonts w:asciiTheme="majorHAnsi" w:eastAsiaTheme="majorEastAsia" w:hAnsiTheme="majorHAnsi" w:cstheme="majorBidi"/>
      <w:b/>
      <w:bCs/>
      <w:caps/>
      <w:color w:val="156082" w:themeColor="accent1"/>
      <w:kern w:val="0"/>
      <w:sz w:val="22"/>
      <w:szCs w:val="22"/>
      <w:lang w:val="en-US" w:eastAsia="ja-JP"/>
      <w14:ligatures w14:val="none"/>
    </w:rPr>
  </w:style>
  <w:style w:type="character" w:customStyle="1" w:styleId="normaltextrun">
    <w:name w:val="normaltextrun"/>
    <w:basedOn w:val="DefaultParagraphFont"/>
    <w:rsid w:val="00696CED"/>
  </w:style>
  <w:style w:type="paragraph" w:styleId="Header">
    <w:name w:val="header"/>
    <w:basedOn w:val="Normal"/>
    <w:link w:val="HeaderChar"/>
    <w:uiPriority w:val="99"/>
    <w:unhideWhenUsed/>
    <w:rsid w:val="00576394"/>
    <w:pPr>
      <w:tabs>
        <w:tab w:val="center" w:pos="4513"/>
        <w:tab w:val="right" w:pos="9026"/>
      </w:tabs>
    </w:pPr>
  </w:style>
  <w:style w:type="character" w:customStyle="1" w:styleId="HeaderChar">
    <w:name w:val="Header Char"/>
    <w:basedOn w:val="DefaultParagraphFont"/>
    <w:link w:val="Header"/>
    <w:uiPriority w:val="99"/>
    <w:rsid w:val="00576394"/>
  </w:style>
  <w:style w:type="paragraph" w:styleId="Footer">
    <w:name w:val="footer"/>
    <w:basedOn w:val="Normal"/>
    <w:link w:val="FooterChar"/>
    <w:uiPriority w:val="99"/>
    <w:unhideWhenUsed/>
    <w:rsid w:val="00576394"/>
    <w:pPr>
      <w:tabs>
        <w:tab w:val="center" w:pos="4513"/>
        <w:tab w:val="right" w:pos="9026"/>
      </w:tabs>
    </w:pPr>
  </w:style>
  <w:style w:type="character" w:customStyle="1" w:styleId="FooterChar">
    <w:name w:val="Footer Char"/>
    <w:basedOn w:val="DefaultParagraphFont"/>
    <w:link w:val="Footer"/>
    <w:uiPriority w:val="99"/>
    <w:rsid w:val="00576394"/>
  </w:style>
  <w:style w:type="paragraph" w:styleId="Caption">
    <w:name w:val="caption"/>
    <w:basedOn w:val="Normal"/>
    <w:next w:val="Normal"/>
    <w:uiPriority w:val="35"/>
    <w:semiHidden/>
    <w:unhideWhenUsed/>
    <w:qFormat/>
    <w:rsid w:val="00136B9F"/>
    <w:pPr>
      <w:spacing w:after="200"/>
    </w:pPr>
    <w:rPr>
      <w:i/>
      <w:iCs/>
      <w:color w:val="0E2841" w:themeColor="text2"/>
      <w:sz w:val="18"/>
      <w:szCs w:val="18"/>
    </w:rPr>
  </w:style>
  <w:style w:type="paragraph" w:styleId="Revision">
    <w:name w:val="Revision"/>
    <w:hidden/>
    <w:uiPriority w:val="99"/>
    <w:semiHidden/>
    <w:rsid w:val="00D15A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1.png"/><Relationship Id="rId39" Type="http://schemas.microsoft.com/office/2007/relationships/hdphoto" Target="media/hdphoto14.wdp"/><Relationship Id="rId21" Type="http://schemas.microsoft.com/office/2007/relationships/hdphoto" Target="media/hdphoto6.wdp"/><Relationship Id="rId34" Type="http://schemas.openxmlformats.org/officeDocument/2006/relationships/image" Target="media/image16.png"/><Relationship Id="rId42" Type="http://schemas.openxmlformats.org/officeDocument/2006/relationships/image" Target="media/image20.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07/relationships/hdphoto" Target="media/hdphoto9.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0.png"/><Relationship Id="rId32" Type="http://schemas.openxmlformats.org/officeDocument/2006/relationships/image" Target="media/image15.png"/><Relationship Id="rId37" Type="http://schemas.microsoft.com/office/2007/relationships/hdphoto" Target="media/hdphoto13.wdp"/><Relationship Id="rId40" Type="http://schemas.openxmlformats.org/officeDocument/2006/relationships/image" Target="media/image19.png"/><Relationship Id="rId45" Type="http://schemas.microsoft.com/office/2007/relationships/hdphoto" Target="media/hdphoto16.wdp"/><Relationship Id="rId5" Type="http://schemas.openxmlformats.org/officeDocument/2006/relationships/webSettings" Target="web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3.png"/><Relationship Id="rId19" Type="http://schemas.microsoft.com/office/2007/relationships/hdphoto" Target="media/hdphoto5.wdp"/><Relationship Id="rId31" Type="http://schemas.microsoft.com/office/2007/relationships/hdphoto" Target="media/hdphoto10.wdp"/><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microsoft.com/office/2007/relationships/hdphoto" Target="media/hdphoto12.wdp"/><Relationship Id="rId43" Type="http://schemas.openxmlformats.org/officeDocument/2006/relationships/image" Target="media/image21.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8.png"/><Relationship Id="rId46" Type="http://schemas.openxmlformats.org/officeDocument/2006/relationships/fontTable" Target="fontTable.xml"/><Relationship Id="rId20" Type="http://schemas.openxmlformats.org/officeDocument/2006/relationships/image" Target="media/image8.png"/><Relationship Id="rId41" Type="http://schemas.microsoft.com/office/2007/relationships/hdphoto" Target="media/hdphoto1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8F056-F6DC-504A-A776-6C656BE60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2053</Words>
  <Characters>11707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Rayaan Atif (Student)</dc:creator>
  <cp:keywords/>
  <dc:description/>
  <cp:lastModifiedBy>Rayaan Atif (Student)</cp:lastModifiedBy>
  <cp:revision>2</cp:revision>
  <cp:lastPrinted>2025-02-11T02:58:00Z</cp:lastPrinted>
  <dcterms:created xsi:type="dcterms:W3CDTF">2025-02-13T08:24:00Z</dcterms:created>
  <dcterms:modified xsi:type="dcterms:W3CDTF">2025-02-13T08:24:00Z</dcterms:modified>
</cp:coreProperties>
</file>